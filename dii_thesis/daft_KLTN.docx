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after="240" w:before="240" w:lineRule="auto"/>
        <w:rPr/>
      </w:pPr>
      <w:r w:rsidDel="00000000" w:rsidR="00000000" w:rsidRPr="00000000">
        <w:rPr>
          <w:rtl w:val="0"/>
        </w:rPr>
        <w:t xml:space="preserve">- Trang bìa báo cáo (theo mẫu KL01).</w:t>
      </w:r>
    </w:p>
    <w:p w:rsidR="00000000" w:rsidDel="00000000" w:rsidP="00000000" w:rsidRDefault="00000000" w:rsidRPr="00000000" w14:paraId="00000002">
      <w:pPr>
        <w:spacing w:after="240" w:before="240" w:lineRule="auto"/>
        <w:rPr/>
      </w:pPr>
      <w:r w:rsidDel="00000000" w:rsidR="00000000" w:rsidRPr="00000000">
        <w:rPr>
          <w:rtl w:val="0"/>
        </w:rPr>
        <w:t xml:space="preserve">- Trang phụ bìa (tương tự mẫu KL01)</w:t>
      </w:r>
    </w:p>
    <w:p w:rsidR="00000000" w:rsidDel="00000000" w:rsidP="00000000" w:rsidRDefault="00000000" w:rsidRPr="00000000" w14:paraId="00000003">
      <w:pPr>
        <w:spacing w:after="240" w:before="240" w:lineRule="auto"/>
        <w:rPr/>
      </w:pPr>
      <w:r w:rsidDel="00000000" w:rsidR="00000000" w:rsidRPr="00000000">
        <w:rPr>
          <w:rtl w:val="0"/>
        </w:rPr>
        <w:t xml:space="preserve">- Trang LỜI CẢM ƠN (ACKNOWLEDGEMENT) (SV tự thiết kế)</w:t>
      </w:r>
    </w:p>
    <w:p w:rsidR="00000000" w:rsidDel="00000000" w:rsidP="00000000" w:rsidRDefault="00000000" w:rsidRPr="00000000" w14:paraId="00000004">
      <w:pPr>
        <w:spacing w:after="240" w:before="240" w:lineRule="auto"/>
        <w:rPr/>
      </w:pPr>
      <w:r w:rsidDel="00000000" w:rsidR="00000000" w:rsidRPr="00000000">
        <w:rPr>
          <w:rtl w:val="0"/>
        </w:rPr>
        <w:t xml:space="preserve">- Trang LỜI CAM KẾT (COMMITMENT) (SV tự thiết kế)</w:t>
      </w:r>
    </w:p>
    <w:p w:rsidR="00000000" w:rsidDel="00000000" w:rsidP="00000000" w:rsidRDefault="00000000" w:rsidRPr="00000000" w14:paraId="00000005">
      <w:pPr>
        <w:spacing w:after="240" w:before="240" w:lineRule="auto"/>
        <w:rPr/>
      </w:pPr>
      <w:r w:rsidDel="00000000" w:rsidR="00000000" w:rsidRPr="00000000">
        <w:rPr>
          <w:rtl w:val="0"/>
        </w:rPr>
        <w:t xml:space="preserve">- Trang MỤC LỤC (CONTENTS) (SV tự thiết kế, mục lục tự động)</w:t>
      </w:r>
    </w:p>
    <w:p w:rsidR="00000000" w:rsidDel="00000000" w:rsidP="00000000" w:rsidRDefault="00000000" w:rsidRPr="00000000" w14:paraId="00000006">
      <w:pPr>
        <w:spacing w:after="240" w:before="240" w:lineRule="auto"/>
        <w:rPr/>
      </w:pPr>
      <w:r w:rsidDel="00000000" w:rsidR="00000000" w:rsidRPr="00000000">
        <w:rPr>
          <w:rtl w:val="0"/>
        </w:rPr>
        <w:t xml:space="preserve">- Trang DANH MỤC HÌNH ẢNH (LIST OF FIGURES) (danh mục tự động)</w:t>
      </w:r>
    </w:p>
    <w:p w:rsidR="00000000" w:rsidDel="00000000" w:rsidP="00000000" w:rsidRDefault="00000000" w:rsidRPr="00000000" w14:paraId="00000007">
      <w:pPr>
        <w:spacing w:after="240" w:before="240" w:lineRule="auto"/>
        <w:rPr/>
      </w:pPr>
      <w:r w:rsidDel="00000000" w:rsidR="00000000" w:rsidRPr="00000000">
        <w:rPr>
          <w:rtl w:val="0"/>
        </w:rPr>
        <w:t xml:space="preserve">- Trang DANH MỤC BẢNG BIỂU (LIST OF TABLES) (danh mục tự động)</w:t>
      </w:r>
    </w:p>
    <w:p w:rsidR="00000000" w:rsidDel="00000000" w:rsidP="00000000" w:rsidRDefault="00000000" w:rsidRPr="00000000" w14:paraId="00000008">
      <w:pPr>
        <w:spacing w:after="240" w:before="240" w:lineRule="auto"/>
        <w:rPr/>
      </w:pPr>
      <w:r w:rsidDel="00000000" w:rsidR="00000000" w:rsidRPr="00000000">
        <w:rPr>
          <w:rtl w:val="0"/>
        </w:rPr>
        <w:t xml:space="preserve">- Trang DANH MỤC TỪ VIẾT TẮT (LIST OF ABBREVIATION) (bảng có 2 cột)</w:t>
      </w:r>
    </w:p>
    <w:p w:rsidR="00000000" w:rsidDel="00000000" w:rsidP="00000000" w:rsidRDefault="00000000" w:rsidRPr="00000000" w14:paraId="00000009">
      <w:pPr>
        <w:spacing w:after="240" w:before="240" w:lineRule="auto"/>
        <w:rPr/>
      </w:pPr>
      <w:r w:rsidDel="00000000" w:rsidR="00000000" w:rsidRPr="00000000">
        <w:rPr>
          <w:rtl w:val="0"/>
        </w:rPr>
        <w:t xml:space="preserve">- Trang TÓM TẮT (ABSTRACT): tóm tắt báo cáo (tối đa 1 trang A4)</w:t>
      </w:r>
    </w:p>
    <w:p w:rsidR="00000000" w:rsidDel="00000000" w:rsidP="00000000" w:rsidRDefault="00000000" w:rsidRPr="00000000" w14:paraId="0000000A">
      <w:pPr>
        <w:pStyle w:val="Heading1"/>
        <w:spacing w:after="80" w:before="360" w:lineRule="auto"/>
        <w:rPr/>
      </w:pPr>
      <w:bookmarkStart w:colFirst="0" w:colLast="0" w:name="_6cnofykp3eud" w:id="0"/>
      <w:bookmarkEnd w:id="0"/>
      <w:r w:rsidDel="00000000" w:rsidR="00000000" w:rsidRPr="00000000">
        <w:rPr>
          <w:rtl w:val="0"/>
        </w:rPr>
        <w:t xml:space="preserve">CHAPTER 1: INTRODUCTION</w:t>
      </w:r>
    </w:p>
    <w:p w:rsidR="00000000" w:rsidDel="00000000" w:rsidP="00000000" w:rsidRDefault="00000000" w:rsidRPr="00000000" w14:paraId="0000000B">
      <w:pPr>
        <w:pStyle w:val="Heading3"/>
        <w:keepNext w:val="0"/>
        <w:widowControl w:val="1"/>
        <w:spacing w:after="80" w:before="280" w:lineRule="auto"/>
        <w:rPr/>
      </w:pPr>
      <w:bookmarkStart w:colFirst="0" w:colLast="0" w:name="_d4lwxhj16xmp" w:id="1"/>
      <w:bookmarkEnd w:id="1"/>
      <w:r w:rsidDel="00000000" w:rsidR="00000000" w:rsidRPr="00000000">
        <w:rPr>
          <w:rtl w:val="0"/>
        </w:rPr>
        <w:t xml:space="preserve">1.1. Bối cảnh nghiên cứu</w:t>
      </w:r>
    </w:p>
    <w:p w:rsidR="00000000" w:rsidDel="00000000" w:rsidP="00000000" w:rsidRDefault="00000000" w:rsidRPr="00000000" w14:paraId="0000000C">
      <w:pPr>
        <w:spacing w:after="240" w:before="240" w:lineRule="auto"/>
        <w:rPr/>
      </w:pPr>
      <w:r w:rsidDel="00000000" w:rsidR="00000000" w:rsidRPr="00000000">
        <w:rPr>
          <w:rtl w:val="0"/>
        </w:rPr>
        <w:t xml:space="preserve">Trong hai thập kỷ gần đây, chuyển đổi số đã trở thành một động lực trung tâm của tăng trưởng kinh tế, đổi mới sáng tạo và mở rộng tiếp cận các dịch vụ công – tư trên phạm vi toàn cầu. Sự phổ cập của internet, mạng di động và các nền tảng số đã làm thay đổi căn bản cách thức các cá nhân, doanh nghiệp và chính phủ tương tác, tạo ra những cơ hội mới về thương mại, giáo dục, y tế và quản trị. Tuy nhiên, quá trình số hóa này không diễn ra một cách đồng đều. Bên cạnh những quốc gia và nhóm dân cư tận dụng hiệu quả các lợi ích của công nghệ số, vẫn tồn tại những bộ phận đáng kể của dân số toàn cầu chưa thể tham gia một cách đầy đủ và có ý nghĩa vào nền kinh tế số.</w:t>
      </w:r>
    </w:p>
    <w:p w:rsidR="00000000" w:rsidDel="00000000" w:rsidP="00000000" w:rsidRDefault="00000000" w:rsidRPr="00000000" w14:paraId="0000000D">
      <w:pPr>
        <w:spacing w:after="240" w:before="240" w:lineRule="auto"/>
        <w:rPr/>
      </w:pPr>
      <w:r w:rsidDel="00000000" w:rsidR="00000000" w:rsidRPr="00000000">
        <w:rPr>
          <w:rtl w:val="0"/>
        </w:rPr>
        <w:t xml:space="preserve">Các báo cáo quốc tế gần đây của Liên minh Viễn thông Quốc tế (ITU) và Ngân hàng Thế giới cho thấy, mặc dù tỷ lệ người sử dụng internet toàn cầu đã tăng nhanh, sự chênh lệch giữa các khu vực, nhóm thu nhập và điều kiện phát triển vẫn còn rất lớn. Đặc biệt, các quốc gia thu nhập thấp và trung bình thấp, khu vực nông thôn và các nhóm dễ bị tổn thương tiếp tục tụt hậu không chỉ về mức độ tiếp cận, mà còn về chất lượng kết nối, kỹ năng số và khả năng khai thác các dịch vụ số phục vụ phát triển kinh tế – xã hội.</w:t>
      </w:r>
    </w:p>
    <w:p w:rsidR="00000000" w:rsidDel="00000000" w:rsidP="00000000" w:rsidRDefault="00000000" w:rsidRPr="00000000" w14:paraId="0000000E">
      <w:pPr>
        <w:spacing w:after="240" w:before="240" w:lineRule="auto"/>
        <w:rPr/>
      </w:pPr>
      <w:r w:rsidDel="00000000" w:rsidR="00000000" w:rsidRPr="00000000">
        <w:rPr>
          <w:rtl w:val="0"/>
        </w:rPr>
        <w:t xml:space="preserve">Trong bối cảnh đó, khái niệm “khoảng cách số” (digital divide) truyền thống – thường được hiểu đơn giản là sự khác biệt giữa nhóm có và không có kết nối internet – ngày càng bộc lộ những hạn chế. Nhiều nghiên cứu gần đây chuyển sang cách tiếp cận rộng hơn dưới khái niệm “bao trùm số” (digital inclusion), nhấn mạnh rằng việc đánh giá mức độ tham gia vào nền kinh tế số cần xem xét đồng thời nhiều chiều cạnh như khả năng tiếp cận, chất lượng hạ tầng, kỹ năng và năng lực sử dụng công nghệ, thay vì chỉ dựa trên một hoặc hai chỉ báo đơn lẻ.</w:t>
      </w:r>
    </w:p>
    <w:p w:rsidR="00000000" w:rsidDel="00000000" w:rsidP="00000000" w:rsidRDefault="00000000" w:rsidRPr="00000000" w14:paraId="0000000F">
      <w:pPr>
        <w:pStyle w:val="Heading3"/>
        <w:keepNext w:val="0"/>
        <w:widowControl w:val="1"/>
        <w:spacing w:after="80" w:before="280" w:lineRule="auto"/>
        <w:rPr/>
      </w:pPr>
      <w:bookmarkStart w:colFirst="0" w:colLast="0" w:name="_i5owaagdssor" w:id="2"/>
      <w:bookmarkEnd w:id="2"/>
      <w:r w:rsidDel="00000000" w:rsidR="00000000" w:rsidRPr="00000000">
        <w:rPr>
          <w:rtl w:val="0"/>
        </w:rPr>
        <w:t xml:space="preserve">1.2. Vấn đề nghiên cứu và khoảng trống trong tài liệu</w:t>
      </w:r>
    </w:p>
    <w:p w:rsidR="00000000" w:rsidDel="00000000" w:rsidP="00000000" w:rsidRDefault="00000000" w:rsidRPr="00000000" w14:paraId="00000010">
      <w:pPr>
        <w:spacing w:after="240" w:before="240" w:lineRule="auto"/>
        <w:rPr/>
      </w:pPr>
      <w:r w:rsidDel="00000000" w:rsidR="00000000" w:rsidRPr="00000000">
        <w:rPr>
          <w:rtl w:val="0"/>
        </w:rPr>
        <w:t xml:space="preserve">Mặc dù tầm quan trọng của bao trùm số đã được thừa nhận rộng rãi trong cả nghiên cứu học thuật và hoạch định chính sách, việc đo lường khái niệm này ở quy mô quốc gia vẫn đặt ra nhiều thách thức. Hiện nay tồn tại một số chỉ số và bộ đo lường được sử dụng phổ biến, chẳng hạn như Chỉ số Phát triển Chính phủ Điện tử (EGDI), Chỉ số Sẵn sàng Mạng lưới (NRI) hay Chỉ số Kết nối Di động (MCI). Các chỉ số này cung cấp những góc nhìn hữu ích về mức độ phát triển số của các quốc gia, song thường có phạm vi đo lường khác nhau, cấu trúc phức tạp, hoặc phụ thuộc vào dữ liệu khảo sát và nguồn thông tin không hoàn toàn mở, dẫn đến hạn chế về khả năng tái lập và cập nhật dài hạn.</w:t>
      </w:r>
    </w:p>
    <w:p w:rsidR="00000000" w:rsidDel="00000000" w:rsidP="00000000" w:rsidRDefault="00000000" w:rsidRPr="00000000" w14:paraId="00000011">
      <w:pPr>
        <w:spacing w:after="240" w:before="240" w:lineRule="auto"/>
        <w:rPr/>
      </w:pPr>
      <w:r w:rsidDel="00000000" w:rsidR="00000000" w:rsidRPr="00000000">
        <w:rPr>
          <w:rtl w:val="0"/>
        </w:rPr>
        <w:t xml:space="preserve">Song song với đó, cơ sở dữ liệu World Development Indicators (WDI) của Ngân hàng Thế giới cung cấp một tập hợp phong phú các chỉ báo thống kê hài hòa về hạ tầng ICT, mức độ sử dụng internet, giáo dục và các khía cạnh phát triển kinh tế – xã hội cho hơn 200 nền kinh tế trong nhiều năm. Tuy nhiên, trong thực tế nghiên cứu, các chỉ báo này thường được phân tích riêng lẻ hoặc chỉ được sử dụng như biến kiểm soát, thay vì được tích hợp một cách có hệ thống vào một chỉ số tổng hợp phản ánh đa chiều của bao trùm số.</w:t>
      </w:r>
    </w:p>
    <w:p w:rsidR="00000000" w:rsidDel="00000000" w:rsidP="00000000" w:rsidRDefault="00000000" w:rsidRPr="00000000" w14:paraId="00000012">
      <w:pPr>
        <w:spacing w:after="240" w:before="240" w:lineRule="auto"/>
        <w:rPr/>
      </w:pPr>
      <w:r w:rsidDel="00000000" w:rsidR="00000000" w:rsidRPr="00000000">
        <w:rPr>
          <w:rtl w:val="0"/>
        </w:rPr>
        <w:t xml:space="preserve">Một khoảng trống quan trọng trong tài liệu hiện tại nằm ở việc thiếu vắng một chỉ số bao trùm số toàn cầu được xây dựng hoàn toàn từ dữ liệu mở, có cấu trúc rõ ràng, có thể tái lập, và đặc biệt là được kiểm định một cách chặt chẽ và hệ thống, đặc biệt là theo một khung kiểm toán thống kê thống nhất về độ bền và tính hợp lệ thống kê. Một số nghiên cứu đã đề xuất các chỉ số tổng hợp về phát triển số hoặc khoảng cách số, song thường tập trung vào phạm vi khu vực (ví dụ Liên minh châu Âu), hoặc sử dụng các bộ dữ liệu chuyên biệt, khiến việc so sánh toàn cầu và theo thời gian gặp nhiều hạn chế.</w:t>
      </w:r>
    </w:p>
    <w:p w:rsidR="00000000" w:rsidDel="00000000" w:rsidP="00000000" w:rsidRDefault="00000000" w:rsidRPr="00000000" w14:paraId="00000013">
      <w:pPr>
        <w:spacing w:after="240" w:before="240" w:lineRule="auto"/>
        <w:rPr/>
      </w:pPr>
      <w:r w:rsidDel="00000000" w:rsidR="00000000" w:rsidRPr="00000000">
        <w:rPr>
          <w:rtl w:val="0"/>
        </w:rPr>
        <w:t xml:space="preserve">Bên cạnh đó, mặc dù các phương pháp học máy không giám sát như phân tích thành phần chính (PCA) và phân cụm đã được áp dụng để nghiên cứu khoảng cách số ở một số bối cảnh khu vực, việc triển khai các phương pháp này trên dữ liệu toàn cầu, kết hợp với một khung kiểm định độ tin cậy theo chuẩn mực của các hướng dẫn quốc tế về chỉ số tổng hợp (chẳng hạn tinh thần JRC/OECD), vẫn còn tương đối hạn chế.</w:t>
      </w:r>
    </w:p>
    <w:p w:rsidR="00000000" w:rsidDel="00000000" w:rsidP="00000000" w:rsidRDefault="00000000" w:rsidRPr="00000000" w14:paraId="00000014">
      <w:pPr>
        <w:pStyle w:val="Heading3"/>
        <w:keepNext w:val="0"/>
        <w:widowControl w:val="1"/>
        <w:spacing w:after="80" w:before="280" w:lineRule="auto"/>
        <w:rPr/>
      </w:pPr>
      <w:bookmarkStart w:colFirst="0" w:colLast="0" w:name="_dxaxfbhic0n" w:id="3"/>
      <w:bookmarkEnd w:id="3"/>
      <w:r w:rsidDel="00000000" w:rsidR="00000000" w:rsidRPr="00000000">
        <w:rPr>
          <w:rtl w:val="0"/>
        </w:rPr>
        <w:t xml:space="preserve">1.3. Mục tiêu nghiên cứu</w:t>
      </w:r>
    </w:p>
    <w:p w:rsidR="00000000" w:rsidDel="00000000" w:rsidP="00000000" w:rsidRDefault="00000000" w:rsidRPr="00000000" w14:paraId="00000015">
      <w:pPr>
        <w:spacing w:after="240" w:before="240" w:lineRule="auto"/>
        <w:rPr/>
      </w:pPr>
      <w:r w:rsidDel="00000000" w:rsidR="00000000" w:rsidRPr="00000000">
        <w:rPr>
          <w:rtl w:val="0"/>
        </w:rPr>
        <w:t xml:space="preserve">Xuất phát từ những khoảng trống nêu trên, khóa luận này đặt mục tiêu xây dựng và đánh giá một Chỉ số Bao trùm Số Toàn cầu (Digital Inclusion Index – DII) ở cấp độ quốc gia, dựa hoàn toàn trên các chỉ báo mở của Ngân hàng Thế giới. Thay vì tìm cách đề xuất một chỉ số thay thế hay “tốt hơn” các chỉ số hiện có, nghiên cứu tập trung vào việc phát triển một chỉ số lõi, có cấu trúc gọn nhẹ, có thể tái lập, và đặc biệt là được kiểm định một cách minh bạch về độ bền và tính hội tụ với các thước đo ngoại sinh.</w:t>
      </w:r>
    </w:p>
    <w:p w:rsidR="00000000" w:rsidDel="00000000" w:rsidP="00000000" w:rsidRDefault="00000000" w:rsidRPr="00000000" w14:paraId="00000016">
      <w:pPr>
        <w:spacing w:after="240" w:before="240" w:lineRule="auto"/>
        <w:rPr/>
      </w:pPr>
      <w:r w:rsidDel="00000000" w:rsidR="00000000" w:rsidRPr="00000000">
        <w:rPr>
          <w:rtl w:val="0"/>
        </w:rPr>
        <w:t xml:space="preserve">Các mục tiêu cụ thể của khóa luận bao gồm:</w:t>
        <w:br w:type="textWrapping"/>
        <w:t xml:space="preserve"> (i) xây dựng DII dưới dạng một chỉ số tổng hợp đa chiều, phản ánh các khía cạnh cốt lõi của bao trùm số ở cấp độ quốc gia;</w:t>
        <w:br w:type="textWrapping"/>
        <w:t xml:space="preserve"> (ii) triển khai một quy trình chuẩn hóa và tổng hợp chỉ số có thể tái lập trên dữ liệu bảng quốc gia–năm;</w:t>
        <w:br w:type="textWrapping"/>
        <w:t xml:space="preserve"> (iii) đánh giá độ bền của chỉ số thông qua các kiểm tra độ nhạy đối với lựa chọn tiền xử lý và giả định xây dựng chỉ số;</w:t>
        <w:br w:type="textWrapping"/>
        <w:t xml:space="preserve"> (iv) kiểm định tính hội tụ của DII thông qua so sánh thứ hạng với các chỉ số chuẩn được sử dụng rộng rãi; và</w:t>
        <w:br w:type="textWrapping"/>
        <w:t xml:space="preserve"> (v) sử dụng các công cụ phân tích bổ trợ như phân cụm để hỗ trợ diễn giải các mô hình phân bố của bao trùm số trên phạm vi toàn cầu.</w:t>
      </w:r>
    </w:p>
    <w:p w:rsidR="00000000" w:rsidDel="00000000" w:rsidP="00000000" w:rsidRDefault="00000000" w:rsidRPr="00000000" w14:paraId="00000017">
      <w:pPr>
        <w:pStyle w:val="Heading3"/>
        <w:keepNext w:val="0"/>
        <w:widowControl w:val="1"/>
        <w:spacing w:after="80" w:before="280" w:lineRule="auto"/>
        <w:rPr/>
      </w:pPr>
      <w:bookmarkStart w:colFirst="0" w:colLast="0" w:name="_qogk8wqpsuo4" w:id="4"/>
      <w:bookmarkEnd w:id="4"/>
      <w:r w:rsidDel="00000000" w:rsidR="00000000" w:rsidRPr="00000000">
        <w:rPr>
          <w:rtl w:val="0"/>
        </w:rPr>
        <w:t xml:space="preserve">1.4. Câu hỏi nghiên cứu</w:t>
      </w:r>
    </w:p>
    <w:p w:rsidR="00000000" w:rsidDel="00000000" w:rsidP="00000000" w:rsidRDefault="00000000" w:rsidRPr="00000000" w14:paraId="00000018">
      <w:pPr>
        <w:spacing w:after="240" w:before="240" w:lineRule="auto"/>
        <w:rPr/>
      </w:pPr>
      <w:r w:rsidDel="00000000" w:rsidR="00000000" w:rsidRPr="00000000">
        <w:rPr>
          <w:rtl w:val="0"/>
        </w:rPr>
        <w:t xml:space="preserve">Để đạt được các mục tiêu trên, khóa luận tập trung trả lời các câu hỏi nghiên cứu sau:</w:t>
      </w:r>
    </w:p>
    <w:p w:rsidR="00000000" w:rsidDel="00000000" w:rsidP="00000000" w:rsidRDefault="00000000" w:rsidRPr="00000000" w14:paraId="00000019">
      <w:pPr>
        <w:spacing w:after="240" w:before="240" w:lineRule="auto"/>
        <w:rPr/>
      </w:pPr>
      <w:r w:rsidDel="00000000" w:rsidR="00000000" w:rsidRPr="00000000">
        <w:rPr>
          <w:rtl w:val="0"/>
        </w:rPr>
        <w:t xml:space="preserve">Thứ nhất, liệu một chỉ số bao trùm số được xây dựng từ dữ liệu WDI có thể tạo ra các xếp hạng quốc gia ổn định và nhất quán theo thời gian khi thay đổi các giả định hợp lý về chuẩn hóa và xử lý dữ liệu hay không.</w:t>
      </w:r>
    </w:p>
    <w:p w:rsidR="00000000" w:rsidDel="00000000" w:rsidP="00000000" w:rsidRDefault="00000000" w:rsidRPr="00000000" w14:paraId="0000001A">
      <w:pPr>
        <w:spacing w:after="240" w:before="240" w:lineRule="auto"/>
        <w:rPr/>
      </w:pPr>
      <w:r w:rsidDel="00000000" w:rsidR="00000000" w:rsidRPr="00000000">
        <w:rPr>
          <w:rtl w:val="0"/>
        </w:rPr>
        <w:t xml:space="preserve">Thứ hai, mức độ hội tụ thứ hạng giữa DII và các chỉ số phát triển số phổ biến như EGDI, NRI và MCI là như thế nào, và sự hội tụ này có đồng đều trên toàn bộ phân phối quốc gia hay không.</w:t>
      </w:r>
    </w:p>
    <w:p w:rsidR="00000000" w:rsidDel="00000000" w:rsidP="00000000" w:rsidRDefault="00000000" w:rsidRPr="00000000" w14:paraId="0000001B">
      <w:pPr>
        <w:spacing w:after="240" w:before="240" w:lineRule="auto"/>
        <w:rPr/>
      </w:pPr>
      <w:r w:rsidDel="00000000" w:rsidR="00000000" w:rsidRPr="00000000">
        <w:rPr>
          <w:rtl w:val="0"/>
        </w:rPr>
        <w:t xml:space="preserve">Thứ ba, những quốc gia nào thể hiện sự chênh lệch đáng kể giữa DII và các chỉ số chuẩn, và các chênh lệch này có thể được hiểu như thế nào khi xem xét cấu trúc thành phần của chỉ số.</w:t>
      </w:r>
    </w:p>
    <w:p w:rsidR="00000000" w:rsidDel="00000000" w:rsidP="00000000" w:rsidRDefault="00000000" w:rsidRPr="00000000" w14:paraId="0000001C">
      <w:pPr>
        <w:spacing w:after="240" w:before="240" w:lineRule="auto"/>
        <w:rPr/>
      </w:pPr>
      <w:r w:rsidDel="00000000" w:rsidR="00000000" w:rsidRPr="00000000">
        <w:rPr>
          <w:rtl w:val="0"/>
        </w:rPr>
        <w:t xml:space="preserve">Cuối cùng, liệu các nhóm quốc gia được xác định thông qua phân cụm dựa trên DII và các trụ cột của nó có cung cấp thêm góc nhìn diễn giải so với các phân loại truyền thống theo khu vực và nhóm thu nhập hay không.</w:t>
      </w:r>
    </w:p>
    <w:p w:rsidR="00000000" w:rsidDel="00000000" w:rsidP="00000000" w:rsidRDefault="00000000" w:rsidRPr="00000000" w14:paraId="0000001D">
      <w:pPr>
        <w:pStyle w:val="Heading3"/>
        <w:keepNext w:val="0"/>
        <w:widowControl w:val="1"/>
        <w:spacing w:after="80" w:before="280" w:lineRule="auto"/>
        <w:rPr/>
      </w:pPr>
      <w:bookmarkStart w:colFirst="0" w:colLast="0" w:name="_jo1xqzhtpx4t" w:id="5"/>
      <w:bookmarkEnd w:id="5"/>
      <w:r w:rsidDel="00000000" w:rsidR="00000000" w:rsidRPr="00000000">
        <w:rPr>
          <w:rtl w:val="0"/>
        </w:rPr>
        <w:t xml:space="preserve">1.5. Đối tượng, phạm vi và dữ liệu nghiên cứu</w:t>
      </w:r>
    </w:p>
    <w:p w:rsidR="00000000" w:rsidDel="00000000" w:rsidP="00000000" w:rsidRDefault="00000000" w:rsidRPr="00000000" w14:paraId="0000001E">
      <w:pPr>
        <w:spacing w:after="240" w:before="240" w:lineRule="auto"/>
        <w:rPr/>
      </w:pPr>
      <w:r w:rsidDel="00000000" w:rsidR="00000000" w:rsidRPr="00000000">
        <w:rPr>
          <w:rtl w:val="0"/>
        </w:rPr>
        <w:t xml:space="preserve">Đối tượng nghiên cứu của khóa luận là mức độ bao trùm số ở cấp độ quốc gia, được đo lường thông qua một chỉ số tổng hợp xây dựng từ các chỉ báo thống kê chính thức. Phạm vi không gian bao gồm tất cả các quốc gia và nền kinh tế có đủ dữ liệu cần thiết trong cơ sở dữ liệu WDI. Phạm vi thời gian tập trung vào giai đoạn gần đây, cho phép xây dựng một bộ dữ liệu bảng quốc gia–năm nhằm phân tích sự ổn định và tiến hóa của chỉ số theo thời gian.</w:t>
      </w:r>
    </w:p>
    <w:p w:rsidR="00000000" w:rsidDel="00000000" w:rsidP="00000000" w:rsidRDefault="00000000" w:rsidRPr="00000000" w14:paraId="0000001F">
      <w:pPr>
        <w:spacing w:after="240" w:before="240" w:lineRule="auto"/>
        <w:rPr/>
      </w:pPr>
      <w:r w:rsidDel="00000000" w:rsidR="00000000" w:rsidRPr="00000000">
        <w:rPr>
          <w:rtl w:val="0"/>
        </w:rPr>
        <w:t xml:space="preserve">Khóa luận sử dụng dữ liệu mở từ World Development Indicators và các nguồn liên kết của Ngân hàng Thế giới. Việc lựa chọn dữ liệu mở không chỉ nhằm đảm bảo khả năng tái lập, mà còn phù hợp với mục tiêu xây dựng một công cụ đo lường có thể được cập nhật và sử dụng rộng rãi trong nghiên cứu và phân tích chính sách.</w:t>
      </w:r>
    </w:p>
    <w:p w:rsidR="00000000" w:rsidDel="00000000" w:rsidP="00000000" w:rsidRDefault="00000000" w:rsidRPr="00000000" w14:paraId="00000020">
      <w:pPr>
        <w:pStyle w:val="Heading3"/>
        <w:keepNext w:val="0"/>
        <w:widowControl w:val="1"/>
        <w:spacing w:after="80" w:before="280" w:lineRule="auto"/>
        <w:rPr/>
      </w:pPr>
      <w:bookmarkStart w:colFirst="0" w:colLast="0" w:name="_xyvd263s1tew" w:id="6"/>
      <w:bookmarkEnd w:id="6"/>
      <w:r w:rsidDel="00000000" w:rsidR="00000000" w:rsidRPr="00000000">
        <w:rPr>
          <w:rtl w:val="0"/>
        </w:rPr>
        <w:t xml:space="preserve">1.6. Đóng góp của khóa luận</w:t>
      </w:r>
    </w:p>
    <w:p w:rsidR="00000000" w:rsidDel="00000000" w:rsidP="00000000" w:rsidRDefault="00000000" w:rsidRPr="00000000" w14:paraId="00000021">
      <w:pPr>
        <w:spacing w:after="240" w:before="240" w:lineRule="auto"/>
        <w:rPr/>
      </w:pPr>
      <w:r w:rsidDel="00000000" w:rsidR="00000000" w:rsidRPr="00000000">
        <w:rPr>
          <w:rtl w:val="0"/>
        </w:rPr>
        <w:t xml:space="preserve">Khóa luận này đóng góp vào tài liệu hiện có trên ba phương diện chính. Đáng chú ý, DII-Core được định vị như một thước đo lõi mang tính bổ trợ cho hệ sinh thái chỉ số hiện có, không nhằm thay thế các benchmark phổ biến mà cung cấp một chuẩn đo lường tái lập và có thể kiểm toán.</w:t>
      </w:r>
    </w:p>
    <w:p w:rsidR="00000000" w:rsidDel="00000000" w:rsidP="00000000" w:rsidRDefault="00000000" w:rsidRPr="00000000" w14:paraId="00000022">
      <w:pPr>
        <w:spacing w:after="240" w:before="240" w:lineRule="auto"/>
        <w:rPr/>
      </w:pPr>
      <w:r w:rsidDel="00000000" w:rsidR="00000000" w:rsidRPr="00000000">
        <w:rPr>
          <w:rtl w:val="0"/>
        </w:rPr>
        <w:t xml:space="preserve">Thứ nhất, về mặt dữ liệu và đo lường, nghiên cứu đề xuất và triển khai một chỉ số bao trùm số toàn cầu có cấu trúc gọn nhẹ, được xây dựng hoàn toàn từ dữ liệu mở, cho phép tái lập và mở rộng trong tương lai.</w:t>
      </w:r>
    </w:p>
    <w:p w:rsidR="00000000" w:rsidDel="00000000" w:rsidP="00000000" w:rsidRDefault="00000000" w:rsidRPr="00000000" w14:paraId="00000023">
      <w:pPr>
        <w:spacing w:after="240" w:before="240" w:lineRule="auto"/>
        <w:rPr/>
      </w:pPr>
      <w:r w:rsidDel="00000000" w:rsidR="00000000" w:rsidRPr="00000000">
        <w:rPr>
          <w:rtl w:val="0"/>
        </w:rPr>
        <w:t xml:space="preserve">Thứ hai, về mặt phương pháp, khóa luận áp dụng một quy trình xây dựng và kiểm định chỉ số tổng hợp theo hướng thận trọng và minh bạch, kết hợp kiểm tra độ bền, so sánh với các chỉ số chuẩn và kiểm toán thống kê theo tinh thần các hướng dẫn quốc tế về chỉ số tổng hợp.</w:t>
      </w:r>
    </w:p>
    <w:p w:rsidR="00000000" w:rsidDel="00000000" w:rsidP="00000000" w:rsidRDefault="00000000" w:rsidRPr="00000000" w14:paraId="00000024">
      <w:pPr>
        <w:spacing w:after="240" w:before="240" w:lineRule="auto"/>
        <w:rPr/>
      </w:pPr>
      <w:r w:rsidDel="00000000" w:rsidR="00000000" w:rsidRPr="00000000">
        <w:rPr>
          <w:rtl w:val="0"/>
        </w:rPr>
        <w:t xml:space="preserve">Thứ ba, về mặt diễn giải, nghiên cứu cung cấp các chẩn đoán bổ trợ thông qua phân tích chênh lệch thứ hạng và phân cụm, góp phần làm rõ sự đa dạng trong cấu trúc bao trùm số giữa các quốc gia, thay vì chỉ dựa vào xếp hạng đơn thuần.</w:t>
      </w:r>
    </w:p>
    <w:p w:rsidR="00000000" w:rsidDel="00000000" w:rsidP="00000000" w:rsidRDefault="00000000" w:rsidRPr="00000000" w14:paraId="00000025">
      <w:pPr>
        <w:pStyle w:val="Heading3"/>
        <w:keepNext w:val="0"/>
        <w:widowControl w:val="1"/>
        <w:spacing w:after="80" w:before="280" w:lineRule="auto"/>
        <w:rPr/>
      </w:pPr>
      <w:bookmarkStart w:colFirst="0" w:colLast="0" w:name="_ie4a4s2d4hjd" w:id="7"/>
      <w:bookmarkEnd w:id="7"/>
      <w:r w:rsidDel="00000000" w:rsidR="00000000" w:rsidRPr="00000000">
        <w:rPr>
          <w:rtl w:val="0"/>
        </w:rPr>
        <w:t xml:space="preserve">1.7. Kết cấu của khóa luận</w:t>
      </w:r>
    </w:p>
    <w:p w:rsidR="00000000" w:rsidDel="00000000" w:rsidP="00000000" w:rsidRDefault="00000000" w:rsidRPr="00000000" w14:paraId="00000026">
      <w:pPr>
        <w:spacing w:after="240" w:before="240" w:lineRule="auto"/>
        <w:rPr/>
      </w:pPr>
      <w:r w:rsidDel="00000000" w:rsidR="00000000" w:rsidRPr="00000000">
        <w:rPr>
          <w:rtl w:val="0"/>
        </w:rPr>
        <w:t xml:space="preserve">Phần còn lại của khóa luận được tổ chức như sau. Chương 2 tổng hợp và thảo luận các nghiên cứu liên quan về bao trùm số, chỉ số tổng hợp và các phương pháp phân tích được sử dụng trong tài liệu hiện có. Chương 3 trình bày chi tiết dữ liệu, phương pháp xây dựng DII và các quy trình kiểm định độ bền và tính hợp lệ. Chương 4 trình bày và diễn giải các kết quả thực nghiệm. Cuối cùng, Chương 5 thảo luận các hàm ý chính sách, hạn chế của nghiên cứu và hướng nghiên cứu tiếp theo.</w:t>
      </w:r>
    </w:p>
    <w:p w:rsidR="00000000" w:rsidDel="00000000" w:rsidP="00000000" w:rsidRDefault="00000000" w:rsidRPr="00000000" w14:paraId="00000027">
      <w:pPr>
        <w:pStyle w:val="Heading2"/>
        <w:keepNext w:val="0"/>
        <w:keepLines w:val="0"/>
        <w:spacing w:after="80" w:before="360" w:line="259" w:lineRule="auto"/>
        <w:ind w:left="0"/>
        <w:rPr>
          <w:sz w:val="34"/>
          <w:szCs w:val="34"/>
        </w:rPr>
      </w:pPr>
      <w:bookmarkStart w:colFirst="0" w:colLast="0" w:name="_iwqehxboyhzw" w:id="8"/>
      <w:bookmarkEnd w:id="8"/>
      <w:r w:rsidDel="00000000" w:rsidR="00000000" w:rsidRPr="00000000">
        <w:rPr>
          <w:sz w:val="34"/>
          <w:szCs w:val="34"/>
          <w:rtl w:val="0"/>
        </w:rPr>
        <w:t xml:space="preserve">CHƯƠNG 2. TỔNG QUAN TÀI LIỆU VÀ CƠ SỞ LÝ THUYẾT</w:t>
      </w:r>
    </w:p>
    <w:p w:rsidR="00000000" w:rsidDel="00000000" w:rsidP="00000000" w:rsidRDefault="00000000" w:rsidRPr="00000000" w14:paraId="00000028">
      <w:pPr>
        <w:pStyle w:val="Heading3"/>
        <w:keepNext w:val="0"/>
        <w:widowControl w:val="1"/>
        <w:spacing w:after="80" w:before="280" w:lineRule="auto"/>
        <w:rPr/>
      </w:pPr>
      <w:bookmarkStart w:colFirst="0" w:colLast="0" w:name="_97xc52nko4md" w:id="9"/>
      <w:bookmarkEnd w:id="9"/>
      <w:r w:rsidDel="00000000" w:rsidR="00000000" w:rsidRPr="00000000">
        <w:rPr>
          <w:rtl w:val="0"/>
        </w:rPr>
        <w:t xml:space="preserve">2.1. Từ “khoảng cách số” đến “bao trùm số”: hàm ý cho đo lường ở cấp quốc gia</w:t>
      </w:r>
    </w:p>
    <w:p w:rsidR="00000000" w:rsidDel="00000000" w:rsidP="00000000" w:rsidRDefault="00000000" w:rsidRPr="00000000" w14:paraId="00000029">
      <w:pPr>
        <w:spacing w:after="240" w:before="240" w:lineRule="auto"/>
        <w:rPr/>
      </w:pPr>
      <w:r w:rsidDel="00000000" w:rsidR="00000000" w:rsidRPr="00000000">
        <w:rPr>
          <w:rtl w:val="0"/>
        </w:rPr>
        <w:t xml:space="preserve">Các nghiên cứu ban đầu về “khoảng cách số” thường khởi đi từ một cách hiểu tương đối hẹp: khác biệt giữa nhóm có và không có khả năng truy cập internet hoặc công nghệ thông tin. Tuy nhiên, khi công nghệ số trở thành một hạ tầng nền (foundational technology) của đời sống kinh tế – xã hội, cách tiếp cận nhị phân (online/offline) ngày càng bộc lộ hạn chế, vì không phản ánh được mức độ tham gia “có ý nghĩa” vào môi trường số. Tổng quan hệ thống của Lythreatis và cộng sự cho thấy “khoảng cách số” đương đại mang tính đa tầng, trong đó chênh lệch không chỉ nằm ở truy cập mà còn ở cường độ sử dụng, kỹ năng, và đặc biệt là kết quả (outcomes) thu được từ sử dụng công nghệ số.</w:t>
      </w:r>
    </w:p>
    <w:p w:rsidR="00000000" w:rsidDel="00000000" w:rsidP="00000000" w:rsidRDefault="00000000" w:rsidRPr="00000000" w14:paraId="0000002A">
      <w:pPr>
        <w:spacing w:after="240" w:before="240" w:lineRule="auto"/>
        <w:rPr/>
      </w:pPr>
      <w:r w:rsidDel="00000000" w:rsidR="00000000" w:rsidRPr="00000000">
        <w:rPr>
          <w:rtl w:val="0"/>
        </w:rPr>
        <w:t xml:space="preserve">Từ góc nhìn phát triển, Heeks đề xuất khái niệm “adverse digital incorporation”, nhấn mạnh rằng một bộ phận nhóm yếu thế có thể được “kết nối” nhưng vẫn bị đặt vào vị thế bất lợi khi tham gia vào các hệ sinh thái số, do thiếu năng lực, thiếu lựa chọn, hoặc bị ràng buộc bởi cấu trúc thị trường và thể chế. Lập luận này hàm ý rằng đo lường bao trùm số cần tránh đồng nhất “có kết nối” với “được bao trùm”, đồng thời cần tách bạch giữa “mức độ sẵn có của hạ tầng/điều kiện” và “khả năng chuyển hóa hạ tầng thành năng lực sử dụng”.</w:t>
      </w:r>
    </w:p>
    <w:p w:rsidR="00000000" w:rsidDel="00000000" w:rsidP="00000000" w:rsidRDefault="00000000" w:rsidRPr="00000000" w14:paraId="0000002B">
      <w:pPr>
        <w:spacing w:after="240" w:before="240" w:lineRule="auto"/>
        <w:rPr/>
      </w:pPr>
      <w:r w:rsidDel="00000000" w:rsidR="00000000" w:rsidRPr="00000000">
        <w:rPr>
          <w:rtl w:val="0"/>
        </w:rPr>
        <w:t xml:space="preserve">Trong mạch đó, Sharp hệ thống hóa bao trùm số như một cấu trúc gồm các thành phần cốt lõi gắn với internet: (i) access/use, (ii) quality of access/use, (iii) affordability và (iv) digital skills. Đóng góp quan trọng của khung này không nằm ở việc “tạo thêm một chỉ số”, mà ở việc đưa ra một ngôn ngữ khái niệm để đối chiếu giữa các bộ đo lường khác nhau và để thiết kế các thước đo gọn nhẹ nhưng có thể cập nhật. Đối với nghiên cứu cấp quốc gia dựa trên dữ liệu mở, khung của Sharp đồng thời cho thấy một điểm nghẽn phổ biến: affordability và skills thường khó đo trực tiếp bằng dữ liệu thống kê chuẩn hóa toàn cầu, dẫn đến việc nhiều chỉ số buộc phải dùng biến đại diện (proxy) hoặc chấp nhận phạm vi đo lường “lõi” (core) thay vì toàn diện tuyệt đối.</w:t>
      </w:r>
    </w:p>
    <w:p w:rsidR="00000000" w:rsidDel="00000000" w:rsidP="00000000" w:rsidRDefault="00000000" w:rsidRPr="00000000" w14:paraId="0000002C">
      <w:pPr>
        <w:spacing w:after="240" w:before="240" w:lineRule="auto"/>
        <w:rPr/>
      </w:pPr>
      <w:r w:rsidDel="00000000" w:rsidR="00000000" w:rsidRPr="00000000">
        <w:rPr>
          <w:rtl w:val="0"/>
        </w:rPr>
        <w:t xml:space="preserve">Tóm lại, tổng quan lý thuyết cho thấy một “thước đo bao trùm số” ở cấp quốc gia muốn có giá trị sử dụng cần thỏa mãn hai yêu cầu tối thiểu. Thứ nhất, cấu trúc phải phản ánh tính đa chiều của hiện tượng (không chỉ là truy cập). Thứ hai, thước đo cần minh bạch về giới hạn đo lường và về mối quan hệ giữa “khái niệm” và “chỉ báo quan sát”, để tránh diễn giải vượt quá những gì dữ liệu cho phép. Đây là nền tảng để Chương 3 lựa chọn cách tiếp cận “DII-Core”: đo lường các chiều cốt lõi có thể tái lập từ dữ liệu mở, đồng thời bù đắp rủi ro giản lược bằng kiểm định độ bền và kiểm toán thống kê.</w:t>
      </w:r>
    </w:p>
    <w:p w:rsidR="00000000" w:rsidDel="00000000" w:rsidP="00000000" w:rsidRDefault="00000000" w:rsidRPr="00000000" w14:paraId="0000002D">
      <w:pPr>
        <w:pStyle w:val="Heading3"/>
        <w:keepNext w:val="0"/>
        <w:widowControl w:val="1"/>
        <w:spacing w:after="80" w:before="280" w:lineRule="auto"/>
        <w:rPr/>
      </w:pPr>
      <w:bookmarkStart w:colFirst="0" w:colLast="0" w:name="_ui8obcqdewb5" w:id="10"/>
      <w:bookmarkEnd w:id="10"/>
      <w:r w:rsidDel="00000000" w:rsidR="00000000" w:rsidRPr="00000000">
        <w:rPr>
          <w:rtl w:val="0"/>
        </w:rPr>
        <w:t xml:space="preserve">2.2. Các chỉ số/khung đo lường phổ biến và bài toán so sánh: EGDI, NRI và vai trò của benchmark</w:t>
      </w:r>
    </w:p>
    <w:p w:rsidR="00000000" w:rsidDel="00000000" w:rsidP="00000000" w:rsidRDefault="00000000" w:rsidRPr="00000000" w14:paraId="0000002E">
      <w:pPr>
        <w:spacing w:after="240" w:before="240" w:lineRule="auto"/>
        <w:rPr/>
      </w:pPr>
      <w:r w:rsidDel="00000000" w:rsidR="00000000" w:rsidRPr="00000000">
        <w:rPr>
          <w:rtl w:val="0"/>
        </w:rPr>
        <w:t xml:space="preserve">Trong thực tiễn, nhiều bộ chỉ số tổng hợp đã được dùng để mô tả “mức độ phát triển số” hoặc “năng lực số” của quốc gia. Ba benchmark thường gặp trong thảo luận chính sách và nghiên cứu ứng dụng gồm EGDI, NRI và MCI.</w:t>
      </w:r>
    </w:p>
    <w:p w:rsidR="00000000" w:rsidDel="00000000" w:rsidP="00000000" w:rsidRDefault="00000000" w:rsidRPr="00000000" w14:paraId="0000002F">
      <w:pPr>
        <w:spacing w:after="240" w:before="240" w:lineRule="auto"/>
        <w:rPr/>
      </w:pPr>
      <w:r w:rsidDel="00000000" w:rsidR="00000000" w:rsidRPr="00000000">
        <w:rPr>
          <w:rtl w:val="0"/>
        </w:rPr>
        <w:t xml:space="preserve">EGDI là chỉ số được giới thiệu trong UN E-Government Survey và được mô tả như một thước đo tổng hợp của phát triển chính phủ điện tử, cấu thành từ các thành phần liên quan đến dịch vụ công trực tuyến và hạ tầng viễn thông, cùng với yếu tố nhân lực. Phạm vi mục tiêu của EGDI là năng lực chính phủ điện tử hơn là bao trùm số theo nghĩa rộng; vì vậy, việc sử dụng EGDI như benchmark cho bao trùm số cần được hiểu như một phép đối chiếu về hội tụ thứ hạng ở mức “đồng biến” giữa năng lực số quốc gia và năng lực cung ứng dịch vụ công số, thay vì kỳ vọng hai chỉ số phải trùng khít về nội hàm.</w:t>
      </w:r>
    </w:p>
    <w:p w:rsidR="00000000" w:rsidDel="00000000" w:rsidP="00000000" w:rsidRDefault="00000000" w:rsidRPr="00000000" w14:paraId="00000030">
      <w:pPr>
        <w:spacing w:after="240" w:before="240" w:lineRule="auto"/>
        <w:rPr/>
      </w:pPr>
      <w:r w:rsidDel="00000000" w:rsidR="00000000" w:rsidRPr="00000000">
        <w:rPr>
          <w:rtl w:val="0"/>
        </w:rPr>
        <w:t xml:space="preserve">NRI là một chỉ số tổng hợp với cấu trúc nhiều tầng (pillars–sub-pillars–indicators) nhằm phản ánh mức độ sẵn sàng tận dụng công nghệ số của quốc gia. NRI có phạm vi rộng, bao hàm cả yếu tố công nghệ, con người, quản trị và tác động, do đó khi dùng làm benchmark, điểm cần nhấn mạnh là sự khác biệt về cấu trúc đo lường: một thước đo “lõi” dựa trên vài chỉ báo mở (như DII-Core) khó có thể tái hiện đầy đủ cấu trúc của NRI, nhưng vẫn có thể được kỳ vọng hội tụ ở cấp thứ hạng nếu cùng phản ánh một chiều biến thiên chung của “năng lực số” giữa các quốc gia.</w:t>
      </w:r>
    </w:p>
    <w:p w:rsidR="00000000" w:rsidDel="00000000" w:rsidP="00000000" w:rsidRDefault="00000000" w:rsidRPr="00000000" w14:paraId="00000031">
      <w:pPr>
        <w:spacing w:after="240" w:before="240" w:lineRule="auto"/>
        <w:rPr/>
      </w:pPr>
      <w:r w:rsidDel="00000000" w:rsidR="00000000" w:rsidRPr="00000000">
        <w:rPr>
          <w:rtl w:val="0"/>
        </w:rPr>
        <w:t xml:space="preserve">Về phương pháp, một yêu cầu quan trọng khi dùng benchmark là lựa chọn thước đo hội tụ phù hợp với bản chất của chỉ số tổng hợp. Khi mục tiêu là so sánh thứ hạng và giảm nhạy cảm với khác biệt thang đo, hệ số tương quan thứ hạng Spearman là lựa chọn hợp lý hơn Pearson trong nhiều bối cảnh, vì Spearman đánh giá mức độ quan hệ đơn điệu (monotonic) giữa thứ hạng hai biến thay vì tuyến tính trên trị số gốc. Trên tinh thần đó, Chương 3 và 4 của luận văn sử dụng Spearman làm thước đo chính cho hội tụ, coi Pearson như thông tin bổ trợ. Cách tiếp cận này phù hợp với nguyên tắc thực hành phổ biến trong kiểm định hội tụ (convergent validity) khi phân phối và thang đo có thể khác nhau.</w:t>
      </w:r>
    </w:p>
    <w:p w:rsidR="00000000" w:rsidDel="00000000" w:rsidP="00000000" w:rsidRDefault="00000000" w:rsidRPr="00000000" w14:paraId="00000032">
      <w:pPr>
        <w:spacing w:after="240" w:before="240" w:lineRule="auto"/>
        <w:rPr/>
      </w:pPr>
      <w:r w:rsidDel="00000000" w:rsidR="00000000" w:rsidRPr="00000000">
        <w:rPr>
          <w:rtl w:val="0"/>
        </w:rPr>
        <w:t xml:space="preserve">Điểm quan trọng cần làm rõ ở đây là “benchmark validation” không đồng nghĩa với việc chứng minh một chỉ số là “tốt hơn” chỉ số khác. Thay vào đó, benchmark được dùng như một phép kiểm định ngoại sinh (external check) cho thấy chỉ số mới có bám vào một cấu trúc thực nghiệm quen thuộc hay không, đồng thời giúp nhận diện các trường hợp lệch chuẩn (outliers) để đi sâu chẩn đoán bằng phân rã trụ cột và kiểm toán thống kê ở các chương sau.</w:t>
      </w:r>
    </w:p>
    <w:p w:rsidR="00000000" w:rsidDel="00000000" w:rsidP="00000000" w:rsidRDefault="00000000" w:rsidRPr="00000000" w14:paraId="00000033">
      <w:pPr>
        <w:pStyle w:val="Heading3"/>
        <w:keepNext w:val="0"/>
        <w:widowControl w:val="1"/>
        <w:spacing w:after="80" w:before="280" w:lineRule="auto"/>
        <w:rPr/>
      </w:pPr>
      <w:bookmarkStart w:colFirst="0" w:colLast="0" w:name="_yhl7zpzgm4x0" w:id="11"/>
      <w:bookmarkEnd w:id="11"/>
      <w:r w:rsidDel="00000000" w:rsidR="00000000" w:rsidRPr="00000000">
        <w:rPr>
          <w:rtl w:val="0"/>
        </w:rPr>
        <w:t xml:space="preserve">2.3. Phương pháp xây dựng chỉ số tổng hợp: tranh luận về trọng số, tổng hợp và tính bền vững</w:t>
      </w:r>
    </w:p>
    <w:p w:rsidR="00000000" w:rsidDel="00000000" w:rsidP="00000000" w:rsidRDefault="00000000" w:rsidRPr="00000000" w14:paraId="00000034">
      <w:pPr>
        <w:spacing w:after="240" w:before="240" w:lineRule="auto"/>
        <w:rPr/>
      </w:pPr>
      <w:r w:rsidDel="00000000" w:rsidR="00000000" w:rsidRPr="00000000">
        <w:rPr>
          <w:rtl w:val="0"/>
        </w:rPr>
        <w:t xml:space="preserve">Xây dựng chỉ số tổng hợp luôn đối mặt với hai nhóm tranh luận lớn: (i) vấn đề quy chuẩn hóa và tổng hợp (aggregation), và (ii) vấn đề trọng số (weighting). Greco và cộng sự tổng quan một cách hệ thống rằng phần lớn phê phán đối với composite indices tập trung vào các giả định về trọng số và phép tổng hợp, bởi chúng có thể “mã hóa” quan điểm chuẩn tắc (normative choices) và tạo ra kết luận nhạy cảm nếu không được kiểm tra độ bền. Vì vậy, đóng góp phương pháp quan trọng của một nghiên cứu xây chỉ số không nhất thiết nằm ở việc tạo ra một công thức mới, mà nằm ở cách thiết kế quy trình để các giả định được công khai và có thể kiểm toán.</w:t>
      </w:r>
    </w:p>
    <w:p w:rsidR="00000000" w:rsidDel="00000000" w:rsidP="00000000" w:rsidRDefault="00000000" w:rsidRPr="00000000" w14:paraId="00000035">
      <w:pPr>
        <w:spacing w:after="240" w:before="240" w:lineRule="auto"/>
        <w:rPr/>
      </w:pPr>
      <w:r w:rsidDel="00000000" w:rsidR="00000000" w:rsidRPr="00000000">
        <w:rPr>
          <w:rtl w:val="0"/>
        </w:rPr>
        <w:t xml:space="preserve">Saltelli nhấn mạnh thêm một rủi ro mang tính “kể chuyện bằng số”: composite indicators có thể bị kéo về phía “advocacy” nếu người xây dựng không kiểm soát được mức độ tùy ý trong lựa chọn biến, chuẩn hóa và trọng số. Do đó, yêu cầu tối thiểu của một chỉ số có giá trị học thuật là khả năng truy vết (traceability) và năng lực chống lại diễn giải đơn giản hóa quá mức (over-simplification).</w:t>
      </w:r>
    </w:p>
    <w:p w:rsidR="00000000" w:rsidDel="00000000" w:rsidP="00000000" w:rsidRDefault="00000000" w:rsidRPr="00000000" w14:paraId="00000036">
      <w:pPr>
        <w:spacing w:after="240" w:before="240" w:lineRule="auto"/>
        <w:rPr/>
      </w:pPr>
      <w:r w:rsidDel="00000000" w:rsidR="00000000" w:rsidRPr="00000000">
        <w:rPr>
          <w:rtl w:val="0"/>
        </w:rPr>
        <w:t xml:space="preserve">Ở cấp hướng dẫn thực hành, OECD/JRC Handbook về xây dựng composite indicators cung cấp một quy trình chuẩn gồm các bước: khung khái niệm, lựa chọn biến, xử lý thiếu hụt, chuẩn hóa, trọng số và tổng hợp, kiểm định độ bền/độ nhạy, và trình bày kết quả. Hai điểm đặc biệt liên quan trực tiếp tới luận văn này là: (i) nhấn mạnh vai trò của kiểm tra độ nhạy đối với lựa chọn chuẩn hóa và xử lý thiếu hụt, và (ii) đề xuất các công cụ “statistical audit” như thống kê mô tả, tương quan giữa chỉ báo, và các thước đo nhất quán nội tại (ví dụ Cronbach’s alpha) để đánh giá mức độ các chỉ báo cùng đo một cấu trúc chung.</w:t>
      </w:r>
    </w:p>
    <w:p w:rsidR="00000000" w:rsidDel="00000000" w:rsidP="00000000" w:rsidRDefault="00000000" w:rsidRPr="00000000" w14:paraId="00000037">
      <w:pPr>
        <w:spacing w:after="240" w:before="240" w:lineRule="auto"/>
        <w:rPr/>
      </w:pPr>
      <w:r w:rsidDel="00000000" w:rsidR="00000000" w:rsidRPr="00000000">
        <w:rPr>
          <w:rtl w:val="0"/>
        </w:rPr>
        <w:t xml:space="preserve">Như vậy, cơ sở tài liệu thống nhất ở một kết luận mang tính phương pháp luận: tính giá trị của chỉ số tổng hợp không chỉ đến từ “điểm số cuối”, mà đến từ việc người nghiên cứu chứng minh được chỉ số ít nhạy cảm với các lựa chọn hợp lý, và kết quả xếp hạng không bị chi phối bởi một nhóm giả định tùy tiện. Đây chính là lý do luận văn triển khai đồng thời robustness checks, benchmark validation và gói audit theo tinh thần JRC/OECD trong Chương 3–4.</w:t>
      </w:r>
    </w:p>
    <w:p w:rsidR="00000000" w:rsidDel="00000000" w:rsidP="00000000" w:rsidRDefault="00000000" w:rsidRPr="00000000" w14:paraId="00000038">
      <w:pPr>
        <w:pStyle w:val="Heading3"/>
        <w:keepNext w:val="0"/>
        <w:widowControl w:val="1"/>
        <w:spacing w:after="80" w:before="280" w:lineRule="auto"/>
        <w:rPr/>
      </w:pPr>
      <w:bookmarkStart w:colFirst="0" w:colLast="0" w:name="_uig450l7o9cy" w:id="12"/>
      <w:bookmarkEnd w:id="12"/>
      <w:r w:rsidDel="00000000" w:rsidR="00000000" w:rsidRPr="00000000">
        <w:rPr>
          <w:rtl w:val="0"/>
        </w:rPr>
        <w:t xml:space="preserve">2.4. Các nghiên cứu thực nghiệm về chênh lệch số và chỉ số phát triển số: bài học cho thiết kế DII-Core</w:t>
      </w:r>
    </w:p>
    <w:p w:rsidR="00000000" w:rsidDel="00000000" w:rsidP="00000000" w:rsidRDefault="00000000" w:rsidRPr="00000000" w14:paraId="00000039">
      <w:pPr>
        <w:spacing w:after="240" w:before="240" w:lineRule="auto"/>
        <w:rPr/>
      </w:pPr>
      <w:r w:rsidDel="00000000" w:rsidR="00000000" w:rsidRPr="00000000">
        <w:rPr>
          <w:rtl w:val="0"/>
        </w:rPr>
        <w:t xml:space="preserve">Trong nghiên cứu thực nghiệm, một hướng tiếp cận phổ biến là xây dựng chỉ số tổng hợp từ các biến ICT và phân tích khác biệt giữa các quốc gia. Cruz-Jesus và cộng sự trình bày một cách tiếp cận chỉ số cho chênh lệch số toàn cầu và chỉ ra vai trò của các yếu tố như mức sống và giáo dục trong việc giải thích khác biệt ICT giữa các nước. Dù phạm vi dữ liệu và cấu trúc chỉ số có thể khác với luận văn này, bài học quan trọng rút ra là: các biến ICT thường có xu hướng đồng biến theo một chiều phát triển chung, vì vậy việc kết hợp nhiều chỉ báo có thể tăng tính ổn định so với việc dựa vào một chỉ báo đơn lẻ.</w:t>
      </w:r>
    </w:p>
    <w:p w:rsidR="00000000" w:rsidDel="00000000" w:rsidP="00000000" w:rsidRDefault="00000000" w:rsidRPr="00000000" w14:paraId="0000003A">
      <w:pPr>
        <w:spacing w:after="240" w:before="240" w:lineRule="auto"/>
        <w:rPr/>
      </w:pPr>
      <w:r w:rsidDel="00000000" w:rsidR="00000000" w:rsidRPr="00000000">
        <w:rPr>
          <w:rtl w:val="0"/>
        </w:rPr>
        <w:t xml:space="preserve">Một nhánh khác tập trung vào kỹ thuật giảm chiều và xây dựng chỉ số gọn nhẹ. Bruno và cộng sự đề xuất chỉ số tổng hợp rút gọn (reduced composite indicator) cho đo lường chênh lệch số ở cấp vùng (regional level) trong bối cảnh DESI, sử dụng PCA để giảm số chiều và cải thiện tính diễn giải. Đóng góp của hướng này nằm ở việc chỉ ra rằng, nếu dữ liệu có cấu trúc tương quan mạnh, có thể xây một thước đo gọn nhẹ nhưng vẫn giữ được phần lớn thông tin, miễn là quy trình được kiểm tra độ nhạy và các giả định được công khai.</w:t>
      </w:r>
    </w:p>
    <w:p w:rsidR="00000000" w:rsidDel="00000000" w:rsidP="00000000" w:rsidRDefault="00000000" w:rsidRPr="00000000" w14:paraId="0000003B">
      <w:pPr>
        <w:spacing w:after="240" w:before="240" w:lineRule="auto"/>
        <w:rPr/>
      </w:pPr>
      <w:r w:rsidDel="00000000" w:rsidR="00000000" w:rsidRPr="00000000">
        <w:rPr>
          <w:rtl w:val="0"/>
        </w:rPr>
        <w:t xml:space="preserve">Bên cạnh xây chỉ số, các nghiên cứu cũng sử dụng phân cụm như công cụ phát hiện nhóm quốc gia có cấu trúc số tương đồng. Pejić Bach và cộng sự áp dụng k-means clustering để phân nhóm theo hành vi sử dụng dữ liệu lớn của doanh nghiệp ở châu Âu, cho thấy clustering có thể hỗ trợ diễn giải sự khác biệt cấu trúc giữa các đối tượng. Điểm cần nhấn mạnh về mặt phương pháp là: phân cụm không tự thân là bằng chứng hợp lệ của chỉ số, nhưng là công cụ hữu ích để tạo “typology” và làm giàu diễn giải khi được đặt đúng vai trò.</w:t>
      </w:r>
    </w:p>
    <w:p w:rsidR="00000000" w:rsidDel="00000000" w:rsidP="00000000" w:rsidRDefault="00000000" w:rsidRPr="00000000" w14:paraId="0000003C">
      <w:pPr>
        <w:spacing w:after="240" w:before="240" w:lineRule="auto"/>
        <w:rPr/>
      </w:pPr>
      <w:r w:rsidDel="00000000" w:rsidR="00000000" w:rsidRPr="00000000">
        <w:rPr>
          <w:rtl w:val="0"/>
        </w:rPr>
        <w:t xml:space="preserve">Các nghiên cứu liên hệ kỹ năng và kết quả kinh tế – xã hội cũng cho thấy bao trùm số không chỉ là câu chuyện hạ tầng. Vasilescu và cộng sự phân tích nhận thức và kỹ năng số trong bối cảnh EU, nhấn mạnh khác biệt theo nhóm xã hội và mức độ sẵn sàng tham gia thị trường lao động số. Dù dữ liệu cấp vi mô khác với thiết kế cấp quốc gia của luận văn, kết quả này củng cố lập luận rằng “kỹ năng” là một chiều quan trọng và cần được phản ánh ít nhất bằng biến đại diện trong thước đo tổng hợp nếu dữ liệu cho phép.</w:t>
      </w:r>
    </w:p>
    <w:p w:rsidR="00000000" w:rsidDel="00000000" w:rsidP="00000000" w:rsidRDefault="00000000" w:rsidRPr="00000000" w14:paraId="0000003D">
      <w:pPr>
        <w:spacing w:after="240" w:before="240" w:lineRule="auto"/>
        <w:rPr/>
      </w:pPr>
      <w:r w:rsidDel="00000000" w:rsidR="00000000" w:rsidRPr="00000000">
        <w:rPr>
          <w:rtl w:val="0"/>
        </w:rPr>
        <w:t xml:space="preserve">Ở chiều liên quan đến phát triển và bất bình đẳng, Houngbonon và Liang nghiên cứu mối liên hệ giữa khuếch tán internet băng rộng và bất bình đẳng thu nhập, cho thấy các kết quả thực nghiệm thường nhạy cảm với mô hình và bối cảnh thể chế. Điểm rút ra cho luận văn là cần thận trọng khi chuyển từ “đo lường bao trùm số” sang “hàm ý tác động”, vì ngay cả khi tồn tại tương quan, việc khẳng định quan hệ nhân quả đòi hỏi thiết kế nhận dạng (identification) khác. Do vậy, luận văn tập trung vào đo lường và kiểm định độ bền/hội tụ, thay vì hứa hẹn kết luận nhân quả ở cấp chính sách.</w:t>
      </w:r>
    </w:p>
    <w:p w:rsidR="00000000" w:rsidDel="00000000" w:rsidP="00000000" w:rsidRDefault="00000000" w:rsidRPr="00000000" w14:paraId="0000003E">
      <w:pPr>
        <w:pStyle w:val="Heading3"/>
        <w:keepNext w:val="0"/>
        <w:widowControl w:val="1"/>
        <w:spacing w:after="80" w:before="280" w:lineRule="auto"/>
        <w:rPr/>
      </w:pPr>
      <w:bookmarkStart w:colFirst="0" w:colLast="0" w:name="_cqyb00ik4ty0" w:id="13"/>
      <w:bookmarkEnd w:id="13"/>
      <w:r w:rsidDel="00000000" w:rsidR="00000000" w:rsidRPr="00000000">
        <w:rPr>
          <w:rtl w:val="0"/>
        </w:rPr>
        <w:t xml:space="preserve">2.5. Khoảng trống nghiên cứu và định vị của luận văn trong hệ sinh thái đo lường bao trùm số</w:t>
      </w:r>
    </w:p>
    <w:p w:rsidR="00000000" w:rsidDel="00000000" w:rsidP="00000000" w:rsidRDefault="00000000" w:rsidRPr="00000000" w14:paraId="0000003F">
      <w:pPr>
        <w:spacing w:after="240" w:before="240" w:lineRule="auto"/>
        <w:rPr/>
      </w:pPr>
      <w:r w:rsidDel="00000000" w:rsidR="00000000" w:rsidRPr="00000000">
        <w:rPr>
          <w:rtl w:val="0"/>
        </w:rPr>
        <w:t xml:space="preserve">Từ tổng quan tài liệu có thể nhận diện ba khoảng trống có ý nghĩa phương pháp và thực nghiệm.</w:t>
      </w:r>
    </w:p>
    <w:p w:rsidR="00000000" w:rsidDel="00000000" w:rsidP="00000000" w:rsidRDefault="00000000" w:rsidRPr="00000000" w14:paraId="00000040">
      <w:pPr>
        <w:spacing w:after="240" w:before="240" w:lineRule="auto"/>
        <w:rPr/>
      </w:pPr>
      <w:r w:rsidDel="00000000" w:rsidR="00000000" w:rsidRPr="00000000">
        <w:rPr>
          <w:rtl w:val="0"/>
        </w:rPr>
        <w:t xml:space="preserve">Thứ nhất, các khung khái niệm về bao trùm số nhấn mạnh tính đa chiều và yêu cầu đo lường gắn với chất lượng, kỹ năng và khả năng sử dụng có ý nghĩa. Tuy nhiên, ở cấp đo lường toàn cầu dựa trên dữ liệu mở, nhiều nghiên cứu và chỉ số hiện có hoặc dựa trên bộ dữ liệu phức tạp/khảo sát, hoặc khó tái lập đầy đủ theo thời gian. Khung của Sharp chỉ ra rõ nhu cầu về những thước đo gọn nhẹ, có thể cập nhật và tái lập, đặc biệt khi mục tiêu là theo dõi tiến triển giữa các quốc gia theo năm.</w:t>
      </w:r>
    </w:p>
    <w:p w:rsidR="00000000" w:rsidDel="00000000" w:rsidP="00000000" w:rsidRDefault="00000000" w:rsidRPr="00000000" w14:paraId="00000041">
      <w:pPr>
        <w:spacing w:after="240" w:before="240" w:lineRule="auto"/>
        <w:rPr/>
      </w:pPr>
      <w:r w:rsidDel="00000000" w:rsidR="00000000" w:rsidRPr="00000000">
        <w:rPr>
          <w:rtl w:val="0"/>
        </w:rPr>
        <w:t xml:space="preserve">Thứ hai, tranh luận về composite indicators cho thấy “độ tin cậy” của chỉ số không thể chỉ được khẳng định bằng mô tả trực giác, mà cần một quy trình kiểm định độ bền và kiểm toán thống kê. OECD/JRC Handbook và các thảo luận phương pháp (Saltelli; Greco và cộng sự) nhấn mạnh vai trò của kiểm tra độ nhạy, nhất quán nội tại và minh bạch giả định. Đây là điểm khác biệt mang tính đóng góp của luận văn: thay vì dừng ở việc “xây chỉ số và xếp hạng”, luận văn đặt trọng tâm vào chứng minh chỉ số đứng vững trước các lựa chọn hợp lý về tiền xử lý, chuẩn hóa và mẫu dữ liệu, đồng thời cung cấp các bảng audit để người đọc có thể kiểm tra cấu trúc thống kê của chỉ số.</w:t>
      </w:r>
    </w:p>
    <w:p w:rsidR="00000000" w:rsidDel="00000000" w:rsidP="00000000" w:rsidRDefault="00000000" w:rsidRPr="00000000" w14:paraId="00000042">
      <w:pPr>
        <w:spacing w:after="240" w:before="240" w:lineRule="auto"/>
        <w:rPr/>
      </w:pPr>
      <w:r w:rsidDel="00000000" w:rsidR="00000000" w:rsidRPr="00000000">
        <w:rPr>
          <w:rtl w:val="0"/>
        </w:rPr>
        <w:t xml:space="preserve">Thứ ba, nhiều nghiên cứu dùng clustering như một công cụ mô tả, nhưng đôi khi ngầm dùng nó như một lập luận “hợp lệ hóa” chỉ số. Luận văn này tách bạch hai vai trò: (i) hợp lệ hóa dựa trên benchmark hội tụ thứ hạng và audit thống kê; (ii) clustering phục vụ tạo typology và diễn giải cấu trúc phân rã theo trụ cột. Cách định vị này giúp giảm nguy cơ “lạm dụng ML” và phù hợp với nguyên tắc thận trọng của composite indicators: công cụ khai phá cấu trúc dữ liệu không thay thế được kiểm định hợp lệ.</w:t>
      </w:r>
    </w:p>
    <w:p w:rsidR="00000000" w:rsidDel="00000000" w:rsidP="00000000" w:rsidRDefault="00000000" w:rsidRPr="00000000" w14:paraId="00000043">
      <w:pPr>
        <w:spacing w:after="240" w:before="240" w:lineRule="auto"/>
        <w:rPr/>
      </w:pPr>
      <w:r w:rsidDel="00000000" w:rsidR="00000000" w:rsidRPr="00000000">
        <w:rPr>
          <w:rtl w:val="0"/>
        </w:rPr>
        <w:t xml:space="preserve">Từ những khoảng trống trên, luận văn định vị DII-Core như một thước đo lõi có thể tái lập từ dữ liệu WDI/WBI, được kiểm định theo ba lớp: (i) robustness checks trước các giả định hợp lý, (ii) benchmark validation bằng tương quan thứ hạng với EGDI/NRI/MCI ở mức hội tụ, và (iii) statistical audit theo tinh thần JRC/OECD để đảm bảo cấu trúc chỉ số có thể được kiểm tra độc lập. Định vị này nhằm tăng giá trị khoa học của luận văn ở chỗ minh bạch và kiểm chứng được, thay vì mở rộng phạm vi bằng các tuyên bố nhân quả hoặc tuyên bố ưu việt hóa so với các chỉ số hiện có.</w:t>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pStyle w:val="Heading1"/>
        <w:spacing w:after="80" w:before="360" w:lineRule="auto"/>
        <w:rPr/>
      </w:pPr>
      <w:bookmarkStart w:colFirst="0" w:colLast="0" w:name="_xv610n9trk1z" w:id="14"/>
      <w:bookmarkEnd w:id="14"/>
      <w:r w:rsidDel="00000000" w:rsidR="00000000" w:rsidRPr="00000000">
        <w:br w:type="page"/>
      </w:r>
      <w:r w:rsidDel="00000000" w:rsidR="00000000" w:rsidRPr="00000000">
        <w:rPr>
          <w:rtl w:val="0"/>
        </w:rPr>
      </w:r>
    </w:p>
    <w:p w:rsidR="00000000" w:rsidDel="00000000" w:rsidP="00000000" w:rsidRDefault="00000000" w:rsidRPr="00000000" w14:paraId="00000047">
      <w:pPr>
        <w:pStyle w:val="Heading1"/>
        <w:spacing w:after="80" w:before="360" w:lineRule="auto"/>
        <w:rPr/>
      </w:pPr>
      <w:bookmarkStart w:colFirst="0" w:colLast="0" w:name="_mp3s4gydm8sx" w:id="15"/>
      <w:bookmarkEnd w:id="15"/>
      <w:r w:rsidDel="00000000" w:rsidR="00000000" w:rsidRPr="00000000">
        <w:rPr>
          <w:rtl w:val="0"/>
        </w:rPr>
        <w:t xml:space="preserve">CHAPTER 3. Methodology section outline</w:t>
      </w:r>
    </w:p>
    <w:p w:rsidR="00000000" w:rsidDel="00000000" w:rsidP="00000000" w:rsidRDefault="00000000" w:rsidRPr="00000000" w14:paraId="00000048">
      <w:pPr>
        <w:pStyle w:val="Heading2"/>
        <w:keepNext w:val="0"/>
        <w:keepLines w:val="0"/>
        <w:spacing w:after="80" w:before="360" w:line="259" w:lineRule="auto"/>
        <w:ind w:left="0"/>
        <w:rPr>
          <w:sz w:val="26"/>
          <w:szCs w:val="26"/>
        </w:rPr>
      </w:pPr>
      <w:bookmarkStart w:colFirst="0" w:colLast="0" w:name="_t54lozpmv1qu" w:id="16"/>
      <w:bookmarkEnd w:id="16"/>
      <w:r w:rsidDel="00000000" w:rsidR="00000000" w:rsidRPr="00000000">
        <w:rPr>
          <w:sz w:val="26"/>
          <w:szCs w:val="26"/>
          <w:rtl w:val="0"/>
        </w:rPr>
        <w:t xml:space="preserve">3.1. Định nghĩa DII-Core và khung đo lường (Operational definition &amp; measurement framework)</w:t>
      </w:r>
    </w:p>
    <w:p w:rsidR="00000000" w:rsidDel="00000000" w:rsidP="00000000" w:rsidRDefault="00000000" w:rsidRPr="00000000" w14:paraId="00000049">
      <w:pPr>
        <w:spacing w:after="240" w:before="240" w:lineRule="auto"/>
        <w:rPr/>
      </w:pPr>
      <w:r w:rsidDel="00000000" w:rsidR="00000000" w:rsidRPr="00000000">
        <w:rPr>
          <w:rtl w:val="0"/>
        </w:rPr>
        <w:t xml:space="preserve">Trong luận văn này, Digital Inclusion Index (DII) được đề xuất như một chỉ số tổng hợp nhằm đo lường mức độ bao trùm số ở cấp quốc gia theo thời gian. Khái niệm “bao trùm số” được hiểu theo nghĩa rộng là mức độ mà người dân trong một quốc gia có khả năng tiếp cận, sử dụng và hưởng lợi từ các nguồn lực số và dịch vụ số. Để khái niệm này có thể đo lường và so sánh trong nghiên cứu thực nghiệm, luận văn chuyển hoá nó thành một định nghĩa vận hành (operational definition) thông qua một khung đo lường (measurement framework) gồm các trụ nội dung và các chỉ báo quan sát. Theo đó, DII-Core là phiên bản chỉ số cốt lõi của DII được xây dựng cho giai đoạn 2015–2022, với đơn vị quan sát là quốc gia–năm (country–year), và được chuẩn hoá về thang điểm 0–100 nhằm phục vụ diễn giải và đối chiếu quốc tế.</w:t>
      </w:r>
    </w:p>
    <w:p w:rsidR="00000000" w:rsidDel="00000000" w:rsidP="00000000" w:rsidRDefault="00000000" w:rsidRPr="00000000" w14:paraId="0000004A">
      <w:pPr>
        <w:spacing w:after="240" w:before="240" w:lineRule="auto"/>
        <w:rPr/>
      </w:pPr>
      <w:r w:rsidDel="00000000" w:rsidR="00000000" w:rsidRPr="00000000">
        <w:rPr>
          <w:rtl w:val="0"/>
        </w:rPr>
        <w:t xml:space="preserve">DII-Core được thiết kế dựa trên nguyên tắc rằng bao trùm số ở cấp quốc gia không thể phản ánh bằng một biến đơn lẻ, mà cần được mô tả như một cấu trúc đa chiều có liên hệ nội tại. Trên cơ sở đó, luận văn tổ chức DII-Core thành ba trụ. Trụ thứ nhất phản ánh mức độ tiếp cận và mức độ tiếp nhận (Access &amp; Adoption), đại diện cho mức phổ cập sử dụng công nghệ số trong dân cư. Trụ thứ hai phản ánh năng lực hạ tầng và khả năng cung ứng kết nối (Infrastructure Capacity), đại diện cho nền tảng kỹ thuật hỗ trợ truy cập và truyền tải dữ liệu ở quy mô quốc gia. Trụ thứ ba phản ánh vốn nhân lực (Human Capital), đại diện cho điều kiện nền để người dân có thể chuyển hoá tiếp cận công nghệ thành năng lực tham gia hiệu quả vào các hoạt động kinh tế–xã hội số. Việc lựa chọn ba trụ này nhằm duy trì tính bao quát về mặt lý thuyết, đồng thời bảo đảm khả thi dữ liệu khi triển khai trong so sánh toàn cầu.</w:t>
      </w:r>
    </w:p>
    <w:p w:rsidR="00000000" w:rsidDel="00000000" w:rsidP="00000000" w:rsidRDefault="00000000" w:rsidRPr="00000000" w14:paraId="0000004B">
      <w:pPr>
        <w:spacing w:after="240" w:before="240" w:lineRule="auto"/>
        <w:rPr/>
      </w:pPr>
      <w:r w:rsidDel="00000000" w:rsidR="00000000" w:rsidRPr="00000000">
        <w:rPr>
          <w:rtl w:val="0"/>
        </w:rPr>
        <w:t xml:space="preserve">Trên cơ sở ba trụ, DII-Core sử dụng một bộ chỉ báo cốt lõi gồm sáu chỉ báo lấy từ WDI/WBI. Cách tiếp cận “core set” được lựa chọn vì ý nghĩa phương pháp: thay vì mở rộng quá nhiều chỉ báo khiến chỉ số phụ thuộc mạnh vào chất lượng dữ liệu không đồng đều giữa các quốc gia, bộ chỉ báo cốt lõi được xác lập nhằm cân bằng giữa tính đại diện nội dung của từng trụ và độ phủ đủ rộng để hình thành panel quốc gia–năm trong giai đoạn nghiên cứu. Với lựa chọn này, DII-Core đóng vai trò như một thước đo nền tảng có thể tái lập, có thể kiểm toán, đồng thời phù hợp để đối chiếu với các benchmark quốc tế ở các bước thẩm định. Trong phạm vi luận văn, ưu tiên đặt vào một chỉ số có tính ổn định và khả năng so sánh cao; các mở rộng theo chiều nội dung (chẳng hạn affordability, chất lượng dịch vụ, hay dịch vụ công số) được xem là hướng phát triển hợp lý cho các nghiên cứu tiếp theo.</w:t>
      </w:r>
    </w:p>
    <w:p w:rsidR="00000000" w:rsidDel="00000000" w:rsidP="00000000" w:rsidRDefault="00000000" w:rsidRPr="00000000" w14:paraId="0000004C">
      <w:pPr>
        <w:spacing w:after="240" w:before="240" w:lineRule="auto"/>
        <w:rPr/>
      </w:pPr>
      <w:r w:rsidDel="00000000" w:rsidR="00000000" w:rsidRPr="00000000">
        <w:rPr>
          <w:rtl w:val="0"/>
        </w:rPr>
        <w:t xml:space="preserve">Bảng 3.1 trình bày đầy đủ cấu trúc đo lường của DII-Core theo trụ và chỉ báo, bao gồm đơn vị đo, nguồn dữ liệu và biến đổi khuyến nghị. Một điểm cần lưu ý là chỉ báo “Secure Internet servers” thường có phân phối lệch phải mạnh giữa các quốc gia; vì vậy, luận văn áp dụng biến đổi log(1+x) như một bước ổn định phân phối trước khi thực hiện chuẩn hoá thang đo ở các mục sau. Tất cả các chỉ báo trong DII-Core được lựa chọn theo cùng định hướng “giá trị cao hơn phản ánh mức bao trùm số tốt hơn”, đảm bảo tính nhất quán nội tại khi tổng hợp.</w:t>
      </w:r>
    </w:p>
    <w:p w:rsidR="00000000" w:rsidDel="00000000" w:rsidP="00000000" w:rsidRDefault="00000000" w:rsidRPr="00000000" w14:paraId="0000004D">
      <w:pPr>
        <w:pStyle w:val="Heading3"/>
        <w:keepNext w:val="0"/>
        <w:widowControl w:val="1"/>
        <w:spacing w:after="80" w:before="280" w:lineRule="auto"/>
        <w:rPr/>
      </w:pPr>
      <w:bookmarkStart w:colFirst="0" w:colLast="0" w:name="_9rnfkbdva3lw" w:id="17"/>
      <w:bookmarkEnd w:id="17"/>
      <w:r w:rsidDel="00000000" w:rsidR="00000000" w:rsidRPr="00000000">
        <w:rPr>
          <w:rtl w:val="0"/>
        </w:rPr>
        <w:t xml:space="preserve">Bảng 3.1. Cấu trúc đo lường của DII-Core (trụ và chỉ báo cốt lõi)</w:t>
      </w:r>
    </w:p>
    <w:tbl>
      <w:tblPr>
        <w:tblStyle w:val="Table1"/>
        <w:tblW w:w="912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1410"/>
        <w:gridCol w:w="1740"/>
        <w:gridCol w:w="1305"/>
        <w:gridCol w:w="1185"/>
        <w:gridCol w:w="1425"/>
        <w:gridCol w:w="1005"/>
        <w:gridCol w:w="1050"/>
        <w:tblGridChange w:id="0">
          <w:tblGrid>
            <w:gridCol w:w="1410"/>
            <w:gridCol w:w="1740"/>
            <w:gridCol w:w="1305"/>
            <w:gridCol w:w="1185"/>
            <w:gridCol w:w="1425"/>
            <w:gridCol w:w="1005"/>
            <w:gridCol w:w="1050"/>
          </w:tblGrid>
        </w:tblGridChange>
      </w:tblGrid>
      <w:tr>
        <w:trPr>
          <w:cantSplit w:val="0"/>
          <w:trHeight w:val="131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4E">
            <w:pPr>
              <w:spacing w:after="240" w:before="240" w:lineRule="auto"/>
              <w:jc w:val="center"/>
              <w:rPr/>
            </w:pPr>
            <w:r w:rsidDel="00000000" w:rsidR="00000000" w:rsidRPr="00000000">
              <w:rPr>
                <w:b w:val="1"/>
                <w:bCs w:val="1"/>
                <w:rtl w:val="0"/>
              </w:rPr>
              <w:t xml:space="preserve">Trụ</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4F">
            <w:pPr>
              <w:spacing w:after="240" w:before="240" w:lineRule="auto"/>
              <w:jc w:val="center"/>
              <w:rPr/>
            </w:pPr>
            <w:r w:rsidDel="00000000" w:rsidR="00000000" w:rsidRPr="00000000">
              <w:rPr>
                <w:b w:val="1"/>
                <w:bCs w:val="1"/>
                <w:rtl w:val="0"/>
              </w:rPr>
              <w:t xml:space="preserve">Mã chỉ báo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50">
            <w:pPr>
              <w:spacing w:after="240" w:before="240" w:lineRule="auto"/>
              <w:jc w:val="center"/>
              <w:rPr/>
            </w:pPr>
            <w:r w:rsidDel="00000000" w:rsidR="00000000" w:rsidRPr="00000000">
              <w:rPr>
                <w:b w:val="1"/>
                <w:bCs w:val="1"/>
                <w:rtl w:val="0"/>
              </w:rPr>
              <w:t xml:space="preserve">Tên chỉ báo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51">
            <w:pPr>
              <w:spacing w:after="240" w:before="240" w:lineRule="auto"/>
              <w:jc w:val="center"/>
              <w:rPr/>
            </w:pPr>
            <w:r w:rsidDel="00000000" w:rsidR="00000000" w:rsidRPr="00000000">
              <w:rPr>
                <w:b w:val="1"/>
                <w:bCs w:val="1"/>
                <w:rtl w:val="0"/>
              </w:rPr>
              <w:t xml:space="preserve">Đơn vị</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52">
            <w:pPr>
              <w:spacing w:after="240" w:before="240" w:lineRule="auto"/>
              <w:jc w:val="center"/>
              <w:rPr/>
            </w:pPr>
            <w:r w:rsidDel="00000000" w:rsidR="00000000" w:rsidRPr="00000000">
              <w:rPr>
                <w:b w:val="1"/>
                <w:bCs w:val="1"/>
                <w:rtl w:val="0"/>
              </w:rPr>
              <w:t xml:space="preserve">Nguồn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53">
            <w:pPr>
              <w:spacing w:after="240" w:before="240" w:lineRule="auto"/>
              <w:jc w:val="center"/>
              <w:rPr/>
            </w:pPr>
            <w:r w:rsidDel="00000000" w:rsidR="00000000" w:rsidRPr="00000000">
              <w:rPr>
                <w:b w:val="1"/>
                <w:bCs w:val="1"/>
                <w:rtl w:val="0"/>
              </w:rPr>
              <w:t xml:space="preserve">Biến đổi khuyến nghị</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54">
            <w:pPr>
              <w:spacing w:after="240" w:before="240" w:lineRule="auto"/>
              <w:jc w:val="center"/>
              <w:rPr/>
            </w:pPr>
            <w:r w:rsidDel="00000000" w:rsidR="00000000" w:rsidRPr="00000000">
              <w:rPr>
                <w:b w:val="1"/>
                <w:bCs w:val="1"/>
                <w:rtl w:val="0"/>
              </w:rPr>
              <w:t xml:space="preserve">Hướng</w:t>
            </w:r>
            <w:r w:rsidDel="00000000" w:rsidR="00000000" w:rsidRPr="00000000">
              <w:rPr>
                <w:rtl w:val="0"/>
              </w:rPr>
            </w:r>
          </w:p>
        </w:tc>
      </w:tr>
      <w:tr>
        <w:trPr>
          <w:cantSplit w:val="0"/>
          <w:trHeight w:val="158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55">
            <w:pPr>
              <w:spacing w:after="240" w:before="240" w:lineRule="auto"/>
              <w:rPr/>
            </w:pPr>
            <w:r w:rsidDel="00000000" w:rsidR="00000000" w:rsidRPr="00000000">
              <w:rPr>
                <w:rtl w:val="0"/>
              </w:rPr>
              <w:t xml:space="preserve">Trụ 1 – Tiếp cận &amp; mức độ tiếp nhận (Access &amp; Adoption)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56">
            <w:pPr>
              <w:spacing w:after="240" w:before="240" w:lineRule="auto"/>
              <w:rPr/>
            </w:pPr>
            <w:r w:rsidDel="00000000" w:rsidR="00000000" w:rsidRPr="00000000">
              <w:rPr>
                <w:rtl w:val="0"/>
              </w:rPr>
              <w:t xml:space="preserve">IT.NET.USER.ZS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57">
            <w:pPr>
              <w:spacing w:after="240" w:before="240" w:lineRule="auto"/>
              <w:rPr/>
            </w:pPr>
            <w:r w:rsidDel="00000000" w:rsidR="00000000" w:rsidRPr="00000000">
              <w:rPr>
                <w:rtl w:val="0"/>
              </w:rPr>
              <w:t xml:space="preserve">Individuals using the Internet (% of population)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58">
            <w:pPr>
              <w:spacing w:after="240" w:before="240" w:lineRule="auto"/>
              <w:rPr/>
            </w:pPr>
            <w:r w:rsidDel="00000000" w:rsidR="00000000" w:rsidRPr="00000000">
              <w:rPr>
                <w:rtl w:val="0"/>
              </w:rPr>
              <w:t xml:space="preserve">percent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59">
            <w:pPr>
              <w:spacing w:after="240" w:before="240" w:lineRule="auto"/>
              <w:rPr/>
            </w:pPr>
            <w:r w:rsidDel="00000000" w:rsidR="00000000" w:rsidRPr="00000000">
              <w:rPr>
                <w:rtl w:val="0"/>
              </w:rPr>
              <w:t xml:space="preserve">WDI(ITU)</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5A">
            <w:pPr>
              <w:spacing w:after="240" w:before="240" w:lineRule="auto"/>
              <w:rPr/>
            </w:pPr>
            <w:r w:rsidDel="00000000" w:rsidR="00000000" w:rsidRPr="00000000">
              <w:rPr>
                <w:rtl w:val="0"/>
              </w:rPr>
              <w:t xml:space="preserve">none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5B">
            <w:pPr>
              <w:spacing w:after="240" w:before="240" w:lineRule="auto"/>
              <w:rPr/>
            </w:pPr>
            <w:r w:rsidDel="00000000" w:rsidR="00000000" w:rsidRPr="00000000">
              <w:rPr>
                <w:rtl w:val="0"/>
              </w:rPr>
              <w:t xml:space="preserve">positive</w:t>
            </w:r>
          </w:p>
        </w:tc>
      </w:tr>
      <w:tr>
        <w:trPr>
          <w:cantSplit w:val="0"/>
          <w:trHeight w:val="158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5C">
            <w:pPr>
              <w:spacing w:after="240" w:before="240" w:lineRule="auto"/>
              <w:rPr/>
            </w:pPr>
            <w:r w:rsidDel="00000000" w:rsidR="00000000" w:rsidRPr="00000000">
              <w:rPr>
                <w:rtl w:val="0"/>
              </w:rPr>
              <w:t xml:space="preserve">Trụ 1 – Tiếp cận &amp; mức độ tiếp nhận (Access &amp; Adoption)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5D">
            <w:pPr>
              <w:spacing w:after="240" w:before="240" w:lineRule="auto"/>
              <w:rPr/>
            </w:pPr>
            <w:r w:rsidDel="00000000" w:rsidR="00000000" w:rsidRPr="00000000">
              <w:rPr>
                <w:rtl w:val="0"/>
              </w:rPr>
              <w:t xml:space="preserve">IT.CEL.SETS.P2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5E">
            <w:pPr>
              <w:spacing w:after="240" w:before="240" w:lineRule="auto"/>
              <w:rPr/>
            </w:pPr>
            <w:r w:rsidDel="00000000" w:rsidR="00000000" w:rsidRPr="00000000">
              <w:rPr>
                <w:rtl w:val="0"/>
              </w:rPr>
              <w:t xml:space="preserve">Mobile cellular subscriptions (per 100 people)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5F">
            <w:pPr>
              <w:spacing w:after="240" w:before="240" w:lineRule="auto"/>
              <w:rPr/>
            </w:pPr>
            <w:r w:rsidDel="00000000" w:rsidR="00000000" w:rsidRPr="00000000">
              <w:rPr>
                <w:rtl w:val="0"/>
              </w:rPr>
              <w:t xml:space="preserve">per100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60">
            <w:pPr>
              <w:spacing w:after="240" w:before="240" w:lineRule="auto"/>
              <w:rPr/>
            </w:pPr>
            <w:r w:rsidDel="00000000" w:rsidR="00000000" w:rsidRPr="00000000">
              <w:rPr>
                <w:rtl w:val="0"/>
              </w:rPr>
              <w:t xml:space="preserve">WDI(ITU)</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61">
            <w:pPr>
              <w:spacing w:after="240" w:before="240" w:lineRule="auto"/>
              <w:rPr/>
            </w:pPr>
            <w:r w:rsidDel="00000000" w:rsidR="00000000" w:rsidRPr="00000000">
              <w:rPr>
                <w:rtl w:val="0"/>
              </w:rPr>
              <w:t xml:space="preserve">none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62">
            <w:pPr>
              <w:spacing w:after="240" w:before="240" w:lineRule="auto"/>
              <w:rPr/>
            </w:pPr>
            <w:r w:rsidDel="00000000" w:rsidR="00000000" w:rsidRPr="00000000">
              <w:rPr>
                <w:rtl w:val="0"/>
              </w:rPr>
              <w:t xml:space="preserve">positive</w:t>
            </w:r>
          </w:p>
        </w:tc>
      </w:tr>
      <w:tr>
        <w:trPr>
          <w:cantSplit w:val="0"/>
          <w:trHeight w:val="158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63">
            <w:pPr>
              <w:spacing w:after="240" w:before="240" w:lineRule="auto"/>
              <w:rPr/>
            </w:pPr>
            <w:r w:rsidDel="00000000" w:rsidR="00000000" w:rsidRPr="00000000">
              <w:rPr>
                <w:rtl w:val="0"/>
              </w:rPr>
              <w:t xml:space="preserve">Trụ 2 – Năng lực hạ tầng (Infrastructure Capacity)</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64">
            <w:pPr>
              <w:spacing w:after="240" w:before="240" w:lineRule="auto"/>
              <w:rPr/>
            </w:pPr>
            <w:r w:rsidDel="00000000" w:rsidR="00000000" w:rsidRPr="00000000">
              <w:rPr>
                <w:rtl w:val="0"/>
              </w:rPr>
              <w:t xml:space="preserve">IT.NET.BBND.P2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65">
            <w:pPr>
              <w:spacing w:after="240" w:before="240" w:lineRule="auto"/>
              <w:rPr/>
            </w:pPr>
            <w:r w:rsidDel="00000000" w:rsidR="00000000" w:rsidRPr="00000000">
              <w:rPr>
                <w:rtl w:val="0"/>
              </w:rPr>
              <w:t xml:space="preserve">Fixed broadband subscriptions (per 100 people)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66">
            <w:pPr>
              <w:spacing w:after="240" w:before="240" w:lineRule="auto"/>
              <w:rPr/>
            </w:pPr>
            <w:r w:rsidDel="00000000" w:rsidR="00000000" w:rsidRPr="00000000">
              <w:rPr>
                <w:rtl w:val="0"/>
              </w:rPr>
              <w:t xml:space="preserve">per100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67">
            <w:pPr>
              <w:spacing w:after="240" w:before="240" w:lineRule="auto"/>
              <w:rPr/>
            </w:pPr>
            <w:r w:rsidDel="00000000" w:rsidR="00000000" w:rsidRPr="00000000">
              <w:rPr>
                <w:rtl w:val="0"/>
              </w:rPr>
              <w:t xml:space="preserve">WDI(ITU)</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68">
            <w:pPr>
              <w:spacing w:after="240" w:before="240" w:lineRule="auto"/>
              <w:rPr/>
            </w:pPr>
            <w:r w:rsidDel="00000000" w:rsidR="00000000" w:rsidRPr="00000000">
              <w:rPr>
                <w:rtl w:val="0"/>
              </w:rPr>
              <w:t xml:space="preserve">none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69">
            <w:pPr>
              <w:spacing w:after="240" w:before="240" w:lineRule="auto"/>
              <w:rPr/>
            </w:pPr>
            <w:r w:rsidDel="00000000" w:rsidR="00000000" w:rsidRPr="00000000">
              <w:rPr>
                <w:rtl w:val="0"/>
              </w:rPr>
              <w:t xml:space="preserve">positive</w:t>
            </w:r>
          </w:p>
        </w:tc>
      </w:tr>
      <w:tr>
        <w:trPr>
          <w:cantSplit w:val="0"/>
          <w:trHeight w:val="158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6A">
            <w:pPr>
              <w:spacing w:after="240" w:before="240" w:lineRule="auto"/>
              <w:rPr/>
            </w:pPr>
            <w:r w:rsidDel="00000000" w:rsidR="00000000" w:rsidRPr="00000000">
              <w:rPr>
                <w:rtl w:val="0"/>
              </w:rPr>
              <w:t xml:space="preserve">Trụ 2 – Năng lực hạ tầng (Infrastructure Capacity)</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6B">
            <w:pPr>
              <w:spacing w:after="240" w:before="240" w:lineRule="auto"/>
              <w:rPr/>
            </w:pPr>
            <w:r w:rsidDel="00000000" w:rsidR="00000000" w:rsidRPr="00000000">
              <w:rPr>
                <w:rtl w:val="0"/>
              </w:rPr>
              <w:t xml:space="preserve">IT.NET.SECR.P6</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6C">
            <w:pPr>
              <w:spacing w:after="240" w:before="240" w:lineRule="auto"/>
              <w:rPr/>
            </w:pPr>
            <w:r w:rsidDel="00000000" w:rsidR="00000000" w:rsidRPr="00000000">
              <w:rPr>
                <w:rtl w:val="0"/>
              </w:rPr>
              <w:t xml:space="preserve">Secure Internet servers (per 1 million people)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6D">
            <w:pPr>
              <w:spacing w:after="240" w:before="240" w:lineRule="auto"/>
              <w:rPr/>
            </w:pPr>
            <w:r w:rsidDel="00000000" w:rsidR="00000000" w:rsidRPr="00000000">
              <w:rPr>
                <w:rtl w:val="0"/>
              </w:rPr>
              <w:t xml:space="preserve">per_million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6E">
            <w:pPr>
              <w:spacing w:after="240" w:before="240" w:lineRule="auto"/>
              <w:rPr/>
            </w:pPr>
            <w:r w:rsidDel="00000000" w:rsidR="00000000" w:rsidRPr="00000000">
              <w:rPr>
                <w:rtl w:val="0"/>
              </w:rPr>
              <w:t xml:space="preserve">WDI(Netcraft)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6F">
            <w:pPr>
              <w:spacing w:after="240" w:before="240" w:lineRule="auto"/>
              <w:rPr/>
            </w:pPr>
            <w:r w:rsidDel="00000000" w:rsidR="00000000" w:rsidRPr="00000000">
              <w:rPr>
                <w:rtl w:val="0"/>
              </w:rPr>
              <w:t xml:space="preserve">log1p</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70">
            <w:pPr>
              <w:spacing w:after="240" w:before="240" w:lineRule="auto"/>
              <w:rPr/>
            </w:pPr>
            <w:r w:rsidDel="00000000" w:rsidR="00000000" w:rsidRPr="00000000">
              <w:rPr>
                <w:rtl w:val="0"/>
              </w:rPr>
              <w:t xml:space="preserve">positive</w:t>
            </w:r>
          </w:p>
        </w:tc>
      </w:tr>
      <w:tr>
        <w:trPr>
          <w:cantSplit w:val="0"/>
          <w:trHeight w:val="131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71">
            <w:pPr>
              <w:spacing w:after="240" w:before="240" w:lineRule="auto"/>
              <w:rPr/>
            </w:pPr>
            <w:r w:rsidDel="00000000" w:rsidR="00000000" w:rsidRPr="00000000">
              <w:rPr>
                <w:rtl w:val="0"/>
              </w:rPr>
              <w:t xml:space="preserve">Trụ 3 – Vốn nhân lực (Human Capital)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72">
            <w:pPr>
              <w:spacing w:after="240" w:before="240" w:lineRule="auto"/>
              <w:rPr/>
            </w:pPr>
            <w:r w:rsidDel="00000000" w:rsidR="00000000" w:rsidRPr="00000000">
              <w:rPr>
                <w:rtl w:val="0"/>
              </w:rPr>
              <w:t xml:space="preserve">SE.SEC.ENRR</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73">
            <w:pPr>
              <w:spacing w:after="240" w:before="240" w:lineRule="auto"/>
              <w:rPr/>
            </w:pPr>
            <w:r w:rsidDel="00000000" w:rsidR="00000000" w:rsidRPr="00000000">
              <w:rPr>
                <w:rtl w:val="0"/>
              </w:rPr>
              <w:t xml:space="preserve">School enrollment secondary (gross %)</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74">
            <w:pPr>
              <w:spacing w:after="240" w:before="240" w:lineRule="auto"/>
              <w:rPr/>
            </w:pPr>
            <w:r w:rsidDel="00000000" w:rsidR="00000000" w:rsidRPr="00000000">
              <w:rPr>
                <w:rtl w:val="0"/>
              </w:rPr>
              <w:t xml:space="preserve">percent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75">
            <w:pPr>
              <w:spacing w:after="240" w:before="240" w:lineRule="auto"/>
              <w:rPr/>
            </w:pPr>
            <w:r w:rsidDel="00000000" w:rsidR="00000000" w:rsidRPr="00000000">
              <w:rPr>
                <w:rtl w:val="0"/>
              </w:rPr>
              <w:t xml:space="preserve">WDI(UNESCO)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76">
            <w:pPr>
              <w:spacing w:after="240" w:before="240" w:lineRule="auto"/>
              <w:rPr/>
            </w:pPr>
            <w:r w:rsidDel="00000000" w:rsidR="00000000" w:rsidRPr="00000000">
              <w:rPr>
                <w:rtl w:val="0"/>
              </w:rPr>
              <w:t xml:space="preserve">none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77">
            <w:pPr>
              <w:spacing w:after="240" w:before="240" w:lineRule="auto"/>
              <w:rPr/>
            </w:pPr>
            <w:r w:rsidDel="00000000" w:rsidR="00000000" w:rsidRPr="00000000">
              <w:rPr>
                <w:rtl w:val="0"/>
              </w:rPr>
              <w:t xml:space="preserve">positive</w:t>
            </w:r>
          </w:p>
        </w:tc>
      </w:tr>
      <w:tr>
        <w:trPr>
          <w:cantSplit w:val="0"/>
          <w:trHeight w:val="131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78">
            <w:pPr>
              <w:spacing w:after="240" w:before="240" w:lineRule="auto"/>
              <w:rPr/>
            </w:pPr>
            <w:r w:rsidDel="00000000" w:rsidR="00000000" w:rsidRPr="00000000">
              <w:rPr>
                <w:rtl w:val="0"/>
              </w:rPr>
              <w:t xml:space="preserve">Trụ 3 – Vốn nhân lực (Human Capital)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79">
            <w:pPr>
              <w:spacing w:after="240" w:before="240" w:lineRule="auto"/>
              <w:rPr/>
            </w:pPr>
            <w:r w:rsidDel="00000000" w:rsidR="00000000" w:rsidRPr="00000000">
              <w:rPr>
                <w:rtl w:val="0"/>
              </w:rPr>
              <w:t xml:space="preserve">SE.TER.ENRR</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7A">
            <w:pPr>
              <w:spacing w:after="240" w:before="240" w:lineRule="auto"/>
              <w:rPr/>
            </w:pPr>
            <w:r w:rsidDel="00000000" w:rsidR="00000000" w:rsidRPr="00000000">
              <w:rPr>
                <w:rtl w:val="0"/>
              </w:rPr>
              <w:t xml:space="preserve">School enrollment tertiary (gross %)</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7B">
            <w:pPr>
              <w:spacing w:after="240" w:before="240" w:lineRule="auto"/>
              <w:rPr/>
            </w:pPr>
            <w:r w:rsidDel="00000000" w:rsidR="00000000" w:rsidRPr="00000000">
              <w:rPr>
                <w:rtl w:val="0"/>
              </w:rPr>
              <w:t xml:space="preserve">percent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7C">
            <w:pPr>
              <w:spacing w:after="240" w:before="240" w:lineRule="auto"/>
              <w:rPr/>
            </w:pPr>
            <w:r w:rsidDel="00000000" w:rsidR="00000000" w:rsidRPr="00000000">
              <w:rPr>
                <w:rtl w:val="0"/>
              </w:rPr>
              <w:t xml:space="preserve">WDI(UNESCO)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7D">
            <w:pPr>
              <w:spacing w:after="240" w:before="240" w:lineRule="auto"/>
              <w:rPr/>
            </w:pPr>
            <w:r w:rsidDel="00000000" w:rsidR="00000000" w:rsidRPr="00000000">
              <w:rPr>
                <w:rtl w:val="0"/>
              </w:rPr>
              <w:t xml:space="preserve">none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7E">
            <w:pPr>
              <w:spacing w:after="240" w:before="240" w:lineRule="auto"/>
              <w:rPr/>
            </w:pPr>
            <w:r w:rsidDel="00000000" w:rsidR="00000000" w:rsidRPr="00000000">
              <w:rPr>
                <w:rtl w:val="0"/>
              </w:rPr>
              <w:t xml:space="preserve">positive</w:t>
            </w:r>
          </w:p>
        </w:tc>
      </w:tr>
    </w:tbl>
    <w:p w:rsidR="00000000" w:rsidDel="00000000" w:rsidP="00000000" w:rsidRDefault="00000000" w:rsidRPr="00000000" w14:paraId="0000007F">
      <w:pPr>
        <w:spacing w:after="240" w:before="240" w:lineRule="auto"/>
        <w:rPr>
          <w:i w:val="1"/>
          <w:iCs w:val="1"/>
        </w:rPr>
      </w:pPr>
      <w:r w:rsidDel="00000000" w:rsidR="00000000" w:rsidRPr="00000000">
        <w:rPr>
          <w:b w:val="1"/>
          <w:bCs w:val="1"/>
          <w:i w:val="1"/>
          <w:iCs w:val="1"/>
          <w:rtl w:val="0"/>
        </w:rPr>
        <w:t xml:space="preserve">Bảng 3.1</w:t>
      </w:r>
      <w:r w:rsidDel="00000000" w:rsidR="00000000" w:rsidRPr="00000000">
        <w:rPr>
          <w:i w:val="1"/>
          <w:iCs w:val="1"/>
          <w:rtl w:val="0"/>
        </w:rPr>
        <w:t xml:space="preserve"> mô tả khung đo lường của DII-Core gồm ba trụ và sáu chỉ báo cốt lõi. Bộ chỉ báo được lựa chọn để cân bằng giữa tính đại diện nội dung của bao trùm số và tính khả thi dữ liệu trong so sánh quốc gia giai đoạn 2015–2022.</w:t>
      </w:r>
    </w:p>
    <w:p w:rsidR="00000000" w:rsidDel="00000000" w:rsidP="00000000" w:rsidRDefault="00000000" w:rsidRPr="00000000" w14:paraId="00000080">
      <w:pPr>
        <w:pStyle w:val="Heading2"/>
        <w:keepNext w:val="0"/>
        <w:keepLines w:val="0"/>
        <w:spacing w:after="80" w:before="360" w:line="259" w:lineRule="auto"/>
        <w:ind w:left="0"/>
        <w:rPr>
          <w:sz w:val="26"/>
          <w:szCs w:val="26"/>
        </w:rPr>
      </w:pPr>
      <w:bookmarkStart w:colFirst="0" w:colLast="0" w:name="_hdij4w432sh4" w:id="18"/>
      <w:bookmarkEnd w:id="18"/>
      <w:r w:rsidDel="00000000" w:rsidR="00000000" w:rsidRPr="00000000">
        <w:rPr>
          <w:sz w:val="26"/>
          <w:szCs w:val="26"/>
          <w:rtl w:val="0"/>
        </w:rPr>
        <w:t xml:space="preserve">3.2. Thiết kế nghiên cứu và tổng quan quy trình phương pháp</w:t>
      </w:r>
    </w:p>
    <w:p w:rsidR="00000000" w:rsidDel="00000000" w:rsidP="00000000" w:rsidRDefault="00000000" w:rsidRPr="00000000" w14:paraId="00000081">
      <w:pPr>
        <w:spacing w:after="240" w:before="240" w:lineRule="auto"/>
        <w:rPr/>
      </w:pPr>
      <w:r w:rsidDel="00000000" w:rsidR="00000000" w:rsidRPr="00000000">
        <w:rPr>
          <w:rtl w:val="0"/>
        </w:rPr>
        <w:t xml:space="preserve">Nghiên cứu này được thiết kế như một quy trình xây dựng và thẩm định chỉ số tổng hợp nhằm đo lường mức độ bao trùm số ở quy mô toàn cầu. Thay vì coi chỉ số như một kết quả tính toán, luận văn xem DII-Core là một mô hình đo lường: nó phải có cơ sở khái niệm rõ ràng, được hình thành từ dữ liệu có kiểm soát chất lượng, có khả năng diễn giải theo cấu trúc thành phần và quan trọng nhất là có thể thẩm định bằng các bằng chứng định lượng. Vì vậy, toàn bộ phương pháp được tổ chức thành một chuỗi các bước liên tục từ dữ liệu thô đến kết luận thẩm định, sao cho mỗi bước đều trả lời một câu hỏi phương pháp then chốt: “ta đang đo cái gì?”, “đo như thế nào để so sánh được?” và “làm sao để biết thước đo này đáng tin?”.</w:t>
      </w:r>
    </w:p>
    <w:p w:rsidR="00000000" w:rsidDel="00000000" w:rsidP="00000000" w:rsidRDefault="00000000" w:rsidRPr="00000000" w14:paraId="00000082">
      <w:pPr>
        <w:pStyle w:val="Heading2"/>
        <w:keepNext w:val="0"/>
        <w:keepLines w:val="0"/>
        <w:spacing w:after="80" w:before="360" w:line="259" w:lineRule="auto"/>
        <w:ind w:left="0"/>
        <w:rPr>
          <w:sz w:val="26"/>
          <w:szCs w:val="26"/>
        </w:rPr>
      </w:pPr>
      <w:bookmarkStart w:colFirst="0" w:colLast="0" w:name="_1hw2e2hf3ygo" w:id="19"/>
      <w:bookmarkEnd w:id="19"/>
      <w:r w:rsidDel="00000000" w:rsidR="00000000" w:rsidRPr="00000000">
        <w:rPr>
          <w:sz w:val="26"/>
          <w:szCs w:val="26"/>
        </w:rPr>
        <w:drawing>
          <wp:inline distB="114300" distT="114300" distL="114300" distR="114300">
            <wp:extent cx="5731200" cy="1295400"/>
            <wp:effectExtent b="0" l="0" r="0" t="0"/>
            <wp:docPr id="27" name="image22.png"/>
            <a:graphic>
              <a:graphicData uri="http://schemas.openxmlformats.org/drawingml/2006/picture">
                <pic:pic>
                  <pic:nvPicPr>
                    <pic:cNvPr id="0" name="image22.png"/>
                    <pic:cNvPicPr preferRelativeResize="0"/>
                  </pic:nvPicPr>
                  <pic:blipFill>
                    <a:blip r:embed="rId6"/>
                    <a:srcRect b="0" l="0" r="0" t="0"/>
                    <a:stretch>
                      <a:fillRect/>
                    </a:stretch>
                  </pic:blipFill>
                  <pic:spPr>
                    <a:xfrm>
                      <a:off x="0" y="0"/>
                      <a:ext cx="5731200" cy="1295400"/>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jc w:val="center"/>
        <w:rPr/>
      </w:pPr>
      <w:r w:rsidDel="00000000" w:rsidR="00000000" w:rsidRPr="00000000">
        <w:rPr>
          <w:i w:val="1"/>
          <w:iCs w:val="1"/>
          <w:rtl w:val="0"/>
        </w:rPr>
        <w:t xml:space="preserve">Hình 3.1. Quy trình phương pháp nghiên cứu tổng thể: xây dựng DII-Core và kiểm định độ tin cậy–độ hợp lệ theo chuẩn JRC/OECD</w:t>
      </w:r>
      <w:r w:rsidDel="00000000" w:rsidR="00000000" w:rsidRPr="00000000">
        <w:rPr>
          <w:rtl w:val="0"/>
        </w:rPr>
      </w:r>
    </w:p>
    <w:p w:rsidR="00000000" w:rsidDel="00000000" w:rsidP="00000000" w:rsidRDefault="00000000" w:rsidRPr="00000000" w14:paraId="00000084">
      <w:pPr>
        <w:spacing w:after="240" w:before="240" w:lineRule="auto"/>
        <w:rPr/>
      </w:pPr>
      <w:r w:rsidDel="00000000" w:rsidR="00000000" w:rsidRPr="00000000">
        <w:rPr>
          <w:rtl w:val="0"/>
        </w:rPr>
        <w:t xml:space="preserve">Quy trình tổng thể được trình bày trong Hình 3.1. Khối đầu tiên (Index Construction) bao gồm xác lập khung đo lường của DII-Core, thu thập dữ liệu từ WDI/WBI, xây dựng panel quốc gia–năm, và triển khai các bước xử lý dữ liệu để đưa chỉ báo về trạng thái có thể so sánh. Trong giai đoạn này, các quyết định về dữ liệu thiếu (missingness) được xử lý theo hướng kiểm toán: mức thiếu được thống kê theo biến và theo năm; từ đó thiết lập cấu hình baseline cho việc tính chỉ số và chuẩn bị các cấu hình thay thế để kiểm tra độ bền ở các mục sau. Bước chuẩn hoá thang đo và tổng hợp được thực hiện theo cấu trúc ba trụ, nhằm duy trì khả năng diễn giải theo cơ chế thay vì biến DII-Core thành một con số “hộp đen” không truy vết được.</w:t>
      </w:r>
    </w:p>
    <w:p w:rsidR="00000000" w:rsidDel="00000000" w:rsidP="00000000" w:rsidRDefault="00000000" w:rsidRPr="00000000" w14:paraId="00000085">
      <w:pPr>
        <w:spacing w:after="240" w:before="240" w:lineRule="auto"/>
        <w:rPr/>
      </w:pPr>
      <w:r w:rsidDel="00000000" w:rsidR="00000000" w:rsidRPr="00000000">
        <w:rPr>
          <w:rtl w:val="0"/>
        </w:rPr>
        <w:t xml:space="preserve">Khối thứ hai (Analysis &amp; Interpretation) được triển khai sau khi chỉ số đã được xây dựng, tập trung vào mô tả phân phối và tiến hoá theo thời gian, cũng như phân tích khám phá cấu trúc bằng phân cụm để hình thành typology phục vụ diễn giải. Phân cụm trong thiết kế này được sử dụng như một công cụ mô tả nhằm nhận diện nhóm quốc gia có cấu trúc bao trùm số tương đồng và hỗ trợ thảo luận theo nhóm, thay vì được xem như bằng chứng trực tiếp cho tính hợp lệ của thước đo.</w:t>
      </w:r>
    </w:p>
    <w:p w:rsidR="00000000" w:rsidDel="00000000" w:rsidP="00000000" w:rsidRDefault="00000000" w:rsidRPr="00000000" w14:paraId="00000086">
      <w:pPr>
        <w:spacing w:after="240" w:before="240" w:lineRule="auto"/>
        <w:rPr/>
      </w:pPr>
      <w:r w:rsidDel="00000000" w:rsidR="00000000" w:rsidRPr="00000000">
        <w:rPr>
          <w:rtl w:val="0"/>
        </w:rPr>
        <w:t xml:space="preserve">Khối cuối cùng (Validation &amp; Audit) tập trung vào thẩm định và kiểm toán chỉ số. Benchmark validation được triển khai bằng cách đối chiếu DII-Core với các chỉ số tham chiếu quốc tế (EGDI, NRI, MCI). Do các benchmark khác nhau về thang đo và thiết kế đo lường, nghiên cứu sử dụng tương quan thứ hạng Spearman như thước đo chính để đánh giá mức nhất quán về trật tự xếp hạng; Pearson được báo cáo bổ trợ nhằm phản ánh đồng biến theo mức điểm. Bên cạnh tương quan trung bình, phân tích outliers dựa trên độ lệch thứ hạng (rank gap) được sử dụng để nhận diện các trường hợp chênh lệch đáng kể giữa DII-Core và benchmark, làm cơ sở cho phần diễn giải cơ chế ở chương kết quả. Cuối cùng, statistical audit theo tinh thần JRC/OECD được triển khai để đánh giá bất định và độ nhạy của kết quả, bao gồm bootstrap confidence intervals, phân tích ảnh hưởng leave-one-out, và đánh giá độ bền thứ hạng dưới các đặc tả hợp lý khác nhau</w:t>
      </w:r>
    </w:p>
    <w:p w:rsidR="00000000" w:rsidDel="00000000" w:rsidP="00000000" w:rsidRDefault="00000000" w:rsidRPr="00000000" w14:paraId="00000087">
      <w:pPr>
        <w:pStyle w:val="Heading2"/>
        <w:rPr>
          <w:sz w:val="26"/>
          <w:szCs w:val="26"/>
        </w:rPr>
      </w:pPr>
      <w:bookmarkStart w:colFirst="0" w:colLast="0" w:name="_h89tqygcrkyy" w:id="20"/>
      <w:bookmarkEnd w:id="20"/>
      <w:r w:rsidDel="00000000" w:rsidR="00000000" w:rsidRPr="00000000">
        <w:rPr>
          <w:sz w:val="26"/>
          <w:szCs w:val="26"/>
          <w:rtl w:val="0"/>
        </w:rPr>
        <w:t xml:space="preserve">3.3. Dữ liệu, đơn vị phân tích và phạm vi nghiên cứu</w:t>
      </w:r>
    </w:p>
    <w:p w:rsidR="00000000" w:rsidDel="00000000" w:rsidP="00000000" w:rsidRDefault="00000000" w:rsidRPr="00000000" w14:paraId="00000088">
      <w:pPr>
        <w:pStyle w:val="Heading3"/>
        <w:keepNext w:val="0"/>
        <w:widowControl w:val="1"/>
        <w:spacing w:after="80" w:before="280" w:lineRule="auto"/>
        <w:rPr/>
      </w:pPr>
      <w:bookmarkStart w:colFirst="0" w:colLast="0" w:name="_j3r54joc3oxs" w:id="21"/>
      <w:bookmarkEnd w:id="21"/>
      <w:r w:rsidDel="00000000" w:rsidR="00000000" w:rsidRPr="00000000">
        <w:rPr>
          <w:rtl w:val="0"/>
        </w:rPr>
        <w:t xml:space="preserve">3.3.1. Nguồn dữ liệu và phạm vi thời gian</w:t>
      </w:r>
    </w:p>
    <w:p w:rsidR="00000000" w:rsidDel="00000000" w:rsidP="00000000" w:rsidRDefault="00000000" w:rsidRPr="00000000" w14:paraId="00000089">
      <w:pPr>
        <w:spacing w:after="240" w:before="240" w:lineRule="auto"/>
        <w:rPr/>
      </w:pPr>
      <w:r w:rsidDel="00000000" w:rsidR="00000000" w:rsidRPr="00000000">
        <w:rPr>
          <w:rtl w:val="0"/>
        </w:rPr>
        <w:t xml:space="preserve">Nghiên cứu sử dụng dữ liệu thứ cấp từ các nguồn chuẩn hoá quốc tế với mục tiêu xây dựng một chỉ số bao trùm số có khả năng so sánh giữa các quốc gia và theo thời gian. Nguồn dữ liệu cốt lõi để xây dựng DII-Core là các chỉ báo từ World Development Indicators/World Bank Indicators (WDI/WBI), vì đây là bộ dữ liệu có độ phủ rộng, được thu thập theo chuẩn mực thống nhất và có cấu trúc phù hợp để hình thành panel quốc gia–năm. Khung thời gian nghiên cứu được cố định trong giai đoạn 2015–2022 và được sử dụng nhất quán xuyên suốt pipeline nhằm đảm bảo rằng mọi phép chuẩn hoá và mọi kết quả xếp hạng đều dựa trên cùng một phạm vi thời gian, tránh tình trạng thay đổi “cửa sổ nghiên cứu” làm thay đổi định nghĩa mẫu một cách không kiểm soát. Việc lựa chọn giai đoạn 2015–2022 đồng thời đáp ứng hai yêu cầu phương pháp thường mâu thuẫn: đủ dài để quan sát tiến hoá và mức phân hoá bao trùm số, nhưng vẫn đủ mới và đủ dữ liệu để việc xây chỉ số không bị chi phối bởi thiếu hụt thông tin. Việc sử dụng WDI/WBI đồng nghĩa với việc chấp nhận một mức độ phụ thuộc vào năng lực thống kê quốc gia; hạn chế này được xử lý gián tiếp thông qua các kiểm định độ bền và kiểm toán thống kê ở các mục sau, thay vì điều chỉnh dữ liệu đầu vào một cách chủ quan.</w:t>
      </w:r>
    </w:p>
    <w:p w:rsidR="00000000" w:rsidDel="00000000" w:rsidP="00000000" w:rsidRDefault="00000000" w:rsidRPr="00000000" w14:paraId="0000008A">
      <w:pPr>
        <w:spacing w:after="240" w:before="240" w:lineRule="auto"/>
        <w:rPr/>
      </w:pPr>
      <w:r w:rsidDel="00000000" w:rsidR="00000000" w:rsidRPr="00000000">
        <w:rPr>
          <w:rtl w:val="0"/>
        </w:rPr>
        <w:t xml:space="preserve">Bên cạnh dữ liệu phục vụ xây dựng chỉ số, nghiên cứu sử dụng các bộ chỉ số tham chiếu quốc tế (benchmark) như EGDI, NRI và MCI cho mục tiêu thẩm định tính nhất quán bên ngoài của DII-Core ở các mục validation. Các benchmark này được giữ độc lập với quá trình xây dựng DII-Core và chỉ được sử dụng ở giai đoạn thẩm định để đối chiếu mức độ hội tụ của DII-Core với các thước đo số hoá đã được công bố rộng rãi.</w:t>
      </w:r>
    </w:p>
    <w:p w:rsidR="00000000" w:rsidDel="00000000" w:rsidP="00000000" w:rsidRDefault="00000000" w:rsidRPr="00000000" w14:paraId="0000008B">
      <w:pPr>
        <w:pStyle w:val="Heading3"/>
        <w:keepNext w:val="0"/>
        <w:widowControl w:val="1"/>
        <w:spacing w:after="80" w:before="280" w:lineRule="auto"/>
        <w:rPr/>
      </w:pPr>
      <w:bookmarkStart w:colFirst="0" w:colLast="0" w:name="_k3vwwqf3h4eu" w:id="22"/>
      <w:bookmarkEnd w:id="22"/>
      <w:r w:rsidDel="00000000" w:rsidR="00000000" w:rsidRPr="00000000">
        <w:rPr>
          <w:rtl w:val="0"/>
        </w:rPr>
        <w:t xml:space="preserve">3.3.2. Đơn vị phân tích, cấu trúc panel và quy mô mẫu</w:t>
      </w:r>
    </w:p>
    <w:p w:rsidR="00000000" w:rsidDel="00000000" w:rsidP="00000000" w:rsidRDefault="00000000" w:rsidRPr="00000000" w14:paraId="0000008C">
      <w:pPr>
        <w:spacing w:after="240" w:before="240" w:lineRule="auto"/>
        <w:rPr/>
      </w:pPr>
      <w:r w:rsidDel="00000000" w:rsidR="00000000" w:rsidRPr="00000000">
        <w:rPr>
          <w:rtl w:val="0"/>
        </w:rPr>
        <w:t xml:space="preserve">Đơn vị phân tích của nghiên cứu là </w:t>
      </w:r>
      <w:r w:rsidDel="00000000" w:rsidR="00000000" w:rsidRPr="00000000">
        <w:rPr>
          <w:b w:val="1"/>
          <w:bCs w:val="1"/>
          <w:rtl w:val="0"/>
        </w:rPr>
        <w:t xml:space="preserve">country–year</w:t>
      </w:r>
      <w:r w:rsidDel="00000000" w:rsidR="00000000" w:rsidRPr="00000000">
        <w:rPr>
          <w:rtl w:val="0"/>
        </w:rPr>
        <w:t xml:space="preserve">, nghĩa là mỗi quan sát đại diện cho một quốc gia tại một năm cụ thể. Thiết kế dữ liệu dưới dạng panel là điều kiện cần để luận văn triển khai đồng thời hai hướng phân tích: (i) phân tích cắt ngang tại một thời điểm nhằm đối chiếu với benchmark và nhận diện các trường hợp lệch điển hình; và (ii) phân tích theo thời gian nhằm mô tả tiến hoá bao trùm số và đánh giá độ ổn định của kết quả trước các lựa chọn xử lý dữ liệu. Quan trọng hơn, panel đảm bảo rằng các bước trong pipeline (từ xây dựng chỉ số đến thẩm định) đều dùng chung một nền quan sát thống nhất, từ đó hạn chế rủi ro “thay đổi mẫu ngầm” làm nhiễu kết luận.</w:t>
      </w:r>
    </w:p>
    <w:p w:rsidR="00000000" w:rsidDel="00000000" w:rsidP="00000000" w:rsidRDefault="00000000" w:rsidRPr="00000000" w14:paraId="0000008D">
      <w:pPr>
        <w:spacing w:after="240" w:before="240" w:lineRule="auto"/>
        <w:rPr/>
      </w:pPr>
      <w:r w:rsidDel="00000000" w:rsidR="00000000" w:rsidRPr="00000000">
        <w:rPr>
          <w:rtl w:val="0"/>
        </w:rPr>
        <w:t xml:space="preserve">Quy mô mẫu của panel DII-Core được tóm tắt trong </w:t>
      </w:r>
      <w:r w:rsidDel="00000000" w:rsidR="00000000" w:rsidRPr="00000000">
        <w:rPr>
          <w:b w:val="1"/>
          <w:bCs w:val="1"/>
          <w:rtl w:val="0"/>
        </w:rPr>
        <w:t xml:space="preserve">Bảng 3.3</w:t>
      </w:r>
      <w:r w:rsidDel="00000000" w:rsidR="00000000" w:rsidRPr="00000000">
        <w:rPr>
          <w:rtl w:val="0"/>
        </w:rPr>
        <w:t xml:space="preserve">. Panel bao gồm 1.722 quan sát country–year, bao phủ 216 quốc gia trong 8 năm. Tỷ lệ quan sát có thể tính được DII-Core đạt khoảng 96,8%, phản ánh độ phủ cao ở cấp chỉ số tổng. Tuy nhiên, tỷ lệ quan sát có đủ cả ba trụ là khoảng 72,9%, cho thấy thiếu hụt dữ liệu ở cấp trụ vẫn là một vấn đề thực nghiệm cần được kiểm soát nghiêm túc trong các mục tiếp theo (quy tắc missingness, robustness checks và statistical audit). Việc trình bày đồng thời hai tỷ lệ này giúp hội đồng đọc là thấy ngay: nghiên cứu vừa đạt độ phủ tốt để phân tích toàn cầu, vừa không “che giấu” giới hạn dữ liệu ở cấp cấu trúc thành phần.</w:t>
      </w:r>
    </w:p>
    <w:p w:rsidR="00000000" w:rsidDel="00000000" w:rsidP="00000000" w:rsidRDefault="00000000" w:rsidRPr="00000000" w14:paraId="0000008E">
      <w:pPr>
        <w:spacing w:after="240" w:before="240" w:lineRule="auto"/>
        <w:rPr>
          <w:b w:val="1"/>
          <w:bCs w:val="1"/>
        </w:rPr>
      </w:pPr>
      <w:r w:rsidDel="00000000" w:rsidR="00000000" w:rsidRPr="00000000">
        <w:rPr>
          <w:b w:val="1"/>
          <w:bCs w:val="1"/>
          <w:rtl w:val="0"/>
        </w:rPr>
        <w:t xml:space="preserve">Bảng 3.3. Quy mô panel và độ khả dụng của DII-Core (2015–2022)</w:t>
      </w:r>
    </w:p>
    <w:tbl>
      <w:tblPr>
        <w:tblStyle w:val="Table2"/>
        <w:tblW w:w="9025.511811023624"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1158.9526817328301"/>
        <w:gridCol w:w="675.6828376125766"/>
        <w:gridCol w:w="1091.8318700494615"/>
        <w:gridCol w:w="1400.5876037929568"/>
        <w:gridCol w:w="1252.921818089546"/>
        <w:gridCol w:w="1226.0734934161987"/>
        <w:gridCol w:w="2219.461506330053"/>
        <w:tblGridChange w:id="0">
          <w:tblGrid>
            <w:gridCol w:w="1158.9526817328301"/>
            <w:gridCol w:w="675.6828376125766"/>
            <w:gridCol w:w="1091.8318700494615"/>
            <w:gridCol w:w="1400.5876037929568"/>
            <w:gridCol w:w="1252.921818089546"/>
            <w:gridCol w:w="1226.0734934161987"/>
            <w:gridCol w:w="2219.461506330053"/>
          </w:tblGrid>
        </w:tblGridChange>
      </w:tblGrid>
      <w:tr>
        <w:trPr>
          <w:cantSplit w:val="0"/>
          <w:trHeight w:val="104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8F">
            <w:pPr>
              <w:spacing w:after="240" w:before="240" w:lineRule="auto"/>
              <w:jc w:val="center"/>
              <w:rPr/>
            </w:pPr>
            <w:r w:rsidDel="00000000" w:rsidR="00000000" w:rsidRPr="00000000">
              <w:rPr>
                <w:b w:val="1"/>
                <w:bCs w:val="1"/>
                <w:rtl w:val="0"/>
              </w:rPr>
              <w:t xml:space="preserve">Giai đoạn nghiên cứu</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90">
            <w:pPr>
              <w:spacing w:after="240" w:before="240" w:lineRule="auto"/>
              <w:jc w:val="center"/>
              <w:rPr/>
            </w:pPr>
            <w:r w:rsidDel="00000000" w:rsidR="00000000" w:rsidRPr="00000000">
              <w:rPr>
                <w:b w:val="1"/>
                <w:bCs w:val="1"/>
                <w:rtl w:val="0"/>
              </w:rPr>
              <w:t xml:space="preserve">Số năm</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91">
            <w:pPr>
              <w:spacing w:after="240" w:before="240" w:lineRule="auto"/>
              <w:jc w:val="center"/>
              <w:rPr/>
            </w:pPr>
            <w:r w:rsidDel="00000000" w:rsidR="00000000" w:rsidRPr="00000000">
              <w:rPr>
                <w:b w:val="1"/>
                <w:bCs w:val="1"/>
                <w:rtl w:val="0"/>
              </w:rPr>
              <w:t xml:space="preserve">Số quốc gia (ISO3)</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92">
            <w:pPr>
              <w:spacing w:after="240" w:before="240" w:lineRule="auto"/>
              <w:jc w:val="center"/>
              <w:rPr/>
            </w:pPr>
            <w:r w:rsidDel="00000000" w:rsidR="00000000" w:rsidRPr="00000000">
              <w:rPr>
                <w:b w:val="1"/>
                <w:bCs w:val="1"/>
                <w:rtl w:val="0"/>
              </w:rPr>
              <w:t xml:space="preserve">Số quan sát country–year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93">
            <w:pPr>
              <w:spacing w:after="240" w:before="240" w:lineRule="auto"/>
              <w:jc w:val="center"/>
              <w:rPr/>
            </w:pPr>
            <w:r w:rsidDel="00000000" w:rsidR="00000000" w:rsidRPr="00000000">
              <w:rPr>
                <w:b w:val="1"/>
                <w:bCs w:val="1"/>
                <w:rtl w:val="0"/>
              </w:rPr>
              <w:t xml:space="preserve">Tỷ lệ quan sát có DII-Core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94">
            <w:pPr>
              <w:spacing w:after="240" w:before="240" w:lineRule="auto"/>
              <w:jc w:val="center"/>
              <w:rPr/>
            </w:pPr>
            <w:r w:rsidDel="00000000" w:rsidR="00000000" w:rsidRPr="00000000">
              <w:rPr>
                <w:b w:val="1"/>
                <w:bCs w:val="1"/>
                <w:rtl w:val="0"/>
              </w:rPr>
              <w:t xml:space="preserve">Tỷ lệ quan sát có đủ 3 trụ</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95">
            <w:pPr>
              <w:spacing w:after="240" w:before="240" w:lineRule="auto"/>
              <w:jc w:val="center"/>
              <w:rPr/>
            </w:pPr>
            <w:r w:rsidDel="00000000" w:rsidR="00000000" w:rsidRPr="00000000">
              <w:rPr>
                <w:b w:val="1"/>
                <w:bCs w:val="1"/>
                <w:rtl w:val="0"/>
              </w:rPr>
              <w:t xml:space="preserve">Quy tắc missingness (tóm tắt)</w:t>
            </w:r>
            <w:r w:rsidDel="00000000" w:rsidR="00000000" w:rsidRPr="00000000">
              <w:rPr>
                <w:rtl w:val="0"/>
              </w:rPr>
            </w:r>
          </w:p>
        </w:tc>
      </w:tr>
      <w:tr>
        <w:trPr>
          <w:cantSplit w:val="0"/>
          <w:trHeight w:val="104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96">
            <w:pPr>
              <w:spacing w:after="240" w:before="240" w:lineRule="auto"/>
              <w:rPr/>
            </w:pPr>
            <w:r w:rsidDel="00000000" w:rsidR="00000000" w:rsidRPr="00000000">
              <w:rPr>
                <w:rtl w:val="0"/>
              </w:rPr>
              <w:t xml:space="preserve">2015–2022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97">
            <w:pPr>
              <w:spacing w:after="240" w:before="240" w:lineRule="auto"/>
              <w:rPr/>
            </w:pPr>
            <w:r w:rsidDel="00000000" w:rsidR="00000000" w:rsidRPr="00000000">
              <w:rPr>
                <w:rtl w:val="0"/>
              </w:rPr>
              <w:t xml:space="preserve">8</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98">
            <w:pPr>
              <w:spacing w:after="240" w:before="240" w:lineRule="auto"/>
              <w:rPr/>
            </w:pPr>
            <w:r w:rsidDel="00000000" w:rsidR="00000000" w:rsidRPr="00000000">
              <w:rPr>
                <w:rtl w:val="0"/>
              </w:rPr>
              <w:t xml:space="preserve">216</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99">
            <w:pPr>
              <w:spacing w:after="240" w:before="240" w:lineRule="auto"/>
              <w:rPr/>
            </w:pPr>
            <w:r w:rsidDel="00000000" w:rsidR="00000000" w:rsidRPr="00000000">
              <w:rPr>
                <w:rtl w:val="0"/>
              </w:rPr>
              <w:t xml:space="preserve">1,722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9A">
            <w:pPr>
              <w:spacing w:after="240" w:before="240" w:lineRule="auto"/>
              <w:rPr/>
            </w:pPr>
            <w:r w:rsidDel="00000000" w:rsidR="00000000" w:rsidRPr="00000000">
              <w:rPr>
                <w:rtl w:val="0"/>
              </w:rPr>
              <w:t xml:space="preserve">0.9681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9B">
            <w:pPr>
              <w:spacing w:after="240" w:before="240" w:lineRule="auto"/>
              <w:rPr/>
            </w:pPr>
            <w:r w:rsidDel="00000000" w:rsidR="00000000" w:rsidRPr="00000000">
              <w:rPr>
                <w:rtl w:val="0"/>
              </w:rPr>
              <w:t xml:space="preserve">0.7294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9C">
            <w:pPr>
              <w:spacing w:after="240" w:before="240" w:lineRule="auto"/>
              <w:rPr/>
            </w:pPr>
            <w:r w:rsidDel="00000000" w:rsidR="00000000" w:rsidRPr="00000000">
              <w:rPr>
                <w:rtl w:val="0"/>
              </w:rPr>
              <w:t xml:space="preserve">Tối thiểu 1/2 chỉ báo mỗi trụ; tối thiểu 2/3 trụ để tính DII</w:t>
            </w:r>
          </w:p>
        </w:tc>
      </w:tr>
    </w:tbl>
    <w:p w:rsidR="00000000" w:rsidDel="00000000" w:rsidP="00000000" w:rsidRDefault="00000000" w:rsidRPr="00000000" w14:paraId="0000009D">
      <w:pPr>
        <w:spacing w:after="240" w:before="240" w:lineRule="auto"/>
        <w:rPr/>
      </w:pPr>
      <w:r w:rsidDel="00000000" w:rsidR="00000000" w:rsidRPr="00000000">
        <w:rPr>
          <w:b w:val="1"/>
          <w:bCs w:val="1"/>
          <w:rtl w:val="0"/>
        </w:rPr>
        <w:t xml:space="preserve">Bảng 3.3</w:t>
      </w:r>
      <w:r w:rsidDel="00000000" w:rsidR="00000000" w:rsidRPr="00000000">
        <w:rPr>
          <w:rtl w:val="0"/>
        </w:rPr>
        <w:t xml:space="preserve"> tóm tắt quy mô mẫu và độ khả dụng của DII-Core. Hai tỷ lệ ‘có DII’ và ‘đủ 3 trụ’ được báo cáo để minh bạch hoá điều kiện dữ liệu trước khi trình bày các bước chuẩn hoá–tổng hợp và các kiểm định độ bền.</w:t>
      </w:r>
    </w:p>
    <w:p w:rsidR="00000000" w:rsidDel="00000000" w:rsidP="00000000" w:rsidRDefault="00000000" w:rsidRPr="00000000" w14:paraId="0000009E">
      <w:pPr>
        <w:spacing w:after="240" w:before="240" w:lineRule="auto"/>
        <w:rPr/>
      </w:pPr>
      <w:r w:rsidDel="00000000" w:rsidR="00000000" w:rsidRPr="00000000">
        <w:rPr>
          <w:rtl w:val="0"/>
        </w:rPr>
        <w:t xml:space="preserve">Để có thể đánh giá nhanh tính ổn định theo thời gian (thay vì chỉ nhìn một con số gộp), nghiên cứu trình bày thêm thống kê theo từng năm ở </w:t>
      </w:r>
      <w:r w:rsidDel="00000000" w:rsidR="00000000" w:rsidRPr="00000000">
        <w:rPr>
          <w:b w:val="1"/>
          <w:bCs w:val="1"/>
          <w:rtl w:val="0"/>
        </w:rPr>
        <w:t xml:space="preserve">Bảng 3.4</w:t>
      </w:r>
      <w:r w:rsidDel="00000000" w:rsidR="00000000" w:rsidRPr="00000000">
        <w:rPr>
          <w:rtl w:val="0"/>
        </w:rPr>
        <w:t xml:space="preserve">. Bảng này cho thấy số quốc gia theo năm, số quốc gia đủ điều kiện tính DII-Core, và các thống kê mô tả trên thang 0–100 (mean, median, p05, p95). Việc báo cáo mean/median và các percentile (p05, p95) theo năm nhằm mô tả mức độ dịch chuyển của phân phối chỉ số và kiểm tra tính hợp lý của dữ liệu đầu ra trong toàn bộ cửa sổ nghiên cứu trước khi đi sâu vào các bước chuẩn hoá và tổng hợp.</w:t>
      </w:r>
    </w:p>
    <w:p w:rsidR="00000000" w:rsidDel="00000000" w:rsidP="00000000" w:rsidRDefault="00000000" w:rsidRPr="00000000" w14:paraId="0000009F">
      <w:pPr>
        <w:spacing w:after="240" w:before="240" w:lineRule="auto"/>
        <w:rPr>
          <w:b w:val="1"/>
          <w:bCs w:val="1"/>
        </w:rPr>
      </w:pPr>
      <w:r w:rsidDel="00000000" w:rsidR="00000000" w:rsidRPr="00000000">
        <w:rPr>
          <w:b w:val="1"/>
          <w:bCs w:val="1"/>
          <w:rtl w:val="0"/>
        </w:rPr>
        <w:t xml:space="preserve">Bảng 3.4. Tóm tắt theo năm: độ phủ panel và mô tả DII-Core (thang 0–100)</w:t>
      </w:r>
    </w:p>
    <w:tbl>
      <w:tblPr>
        <w:tblStyle w:val="Table3"/>
        <w:tblW w:w="9025.511811023624"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639.9507152070539"/>
        <w:gridCol w:w="1209.2861790809156"/>
        <w:gridCol w:w="1805.1023622047246"/>
        <w:gridCol w:w="1262.24761758081"/>
        <w:gridCol w:w="1076.8825828311806"/>
        <w:gridCol w:w="1249.0072579558362"/>
        <w:gridCol w:w="891.517548081551"/>
        <w:gridCol w:w="891.517548081551"/>
        <w:tblGridChange w:id="0">
          <w:tblGrid>
            <w:gridCol w:w="639.9507152070539"/>
            <w:gridCol w:w="1209.2861790809156"/>
            <w:gridCol w:w="1805.1023622047246"/>
            <w:gridCol w:w="1262.24761758081"/>
            <w:gridCol w:w="1076.8825828311806"/>
            <w:gridCol w:w="1249.0072579558362"/>
            <w:gridCol w:w="891.517548081551"/>
            <w:gridCol w:w="891.517548081551"/>
          </w:tblGrid>
        </w:tblGridChange>
      </w:tblGrid>
      <w:tr>
        <w:trPr>
          <w:cantSplit w:val="0"/>
          <w:trHeight w:val="77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A0">
            <w:pPr>
              <w:spacing w:after="240" w:before="240" w:lineRule="auto"/>
              <w:jc w:val="center"/>
              <w:rPr/>
            </w:pPr>
            <w:r w:rsidDel="00000000" w:rsidR="00000000" w:rsidRPr="00000000">
              <w:rPr>
                <w:b w:val="1"/>
                <w:bCs w:val="1"/>
                <w:rtl w:val="0"/>
              </w:rPr>
              <w:t xml:space="preserve">Năm</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A1">
            <w:pPr>
              <w:spacing w:after="240" w:before="240" w:lineRule="auto"/>
              <w:jc w:val="center"/>
              <w:rPr/>
            </w:pPr>
            <w:r w:rsidDel="00000000" w:rsidR="00000000" w:rsidRPr="00000000">
              <w:rPr>
                <w:b w:val="1"/>
                <w:bCs w:val="1"/>
                <w:rtl w:val="0"/>
              </w:rPr>
              <w:t xml:space="preserve">Số quốc gia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A2">
            <w:pPr>
              <w:spacing w:after="240" w:before="240" w:lineRule="auto"/>
              <w:jc w:val="center"/>
              <w:rPr/>
            </w:pPr>
            <w:r w:rsidDel="00000000" w:rsidR="00000000" w:rsidRPr="00000000">
              <w:rPr>
                <w:b w:val="1"/>
                <w:bCs w:val="1"/>
                <w:rtl w:val="0"/>
              </w:rPr>
              <w:t xml:space="preserve">Số quốc gia có DII</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A3">
            <w:pPr>
              <w:spacing w:after="240" w:before="240" w:lineRule="auto"/>
              <w:jc w:val="center"/>
              <w:rPr/>
            </w:pPr>
            <w:r w:rsidDel="00000000" w:rsidR="00000000" w:rsidRPr="00000000">
              <w:rPr>
                <w:b w:val="1"/>
                <w:bCs w:val="1"/>
                <w:rtl w:val="0"/>
              </w:rPr>
              <w:t xml:space="preserve">Tỷ lệ có DII</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A4">
            <w:pPr>
              <w:spacing w:after="240" w:before="240" w:lineRule="auto"/>
              <w:jc w:val="center"/>
              <w:rPr/>
            </w:pPr>
            <w:r w:rsidDel="00000000" w:rsidR="00000000" w:rsidRPr="00000000">
              <w:rPr>
                <w:b w:val="1"/>
                <w:bCs w:val="1"/>
                <w:rtl w:val="0"/>
              </w:rPr>
              <w:t xml:space="preserve">Mean DII</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A5">
            <w:pPr>
              <w:spacing w:after="240" w:before="240" w:lineRule="auto"/>
              <w:jc w:val="center"/>
              <w:rPr/>
            </w:pPr>
            <w:r w:rsidDel="00000000" w:rsidR="00000000" w:rsidRPr="00000000">
              <w:rPr>
                <w:b w:val="1"/>
                <w:bCs w:val="1"/>
                <w:rtl w:val="0"/>
              </w:rPr>
              <w:t xml:space="preserve">Median DII</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A6">
            <w:pPr>
              <w:spacing w:after="240" w:before="240" w:lineRule="auto"/>
              <w:jc w:val="center"/>
              <w:rPr/>
            </w:pPr>
            <w:r w:rsidDel="00000000" w:rsidR="00000000" w:rsidRPr="00000000">
              <w:rPr>
                <w:b w:val="1"/>
                <w:bCs w:val="1"/>
                <w:rtl w:val="0"/>
              </w:rPr>
              <w:t xml:space="preserve">P05</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A7">
            <w:pPr>
              <w:spacing w:after="240" w:before="240" w:lineRule="auto"/>
              <w:jc w:val="center"/>
              <w:rPr/>
            </w:pPr>
            <w:r w:rsidDel="00000000" w:rsidR="00000000" w:rsidRPr="00000000">
              <w:rPr>
                <w:b w:val="1"/>
                <w:bCs w:val="1"/>
                <w:rtl w:val="0"/>
              </w:rPr>
              <w:t xml:space="preserve">P95</w:t>
            </w:r>
            <w:r w:rsidDel="00000000" w:rsidR="00000000" w:rsidRPr="00000000">
              <w:rPr>
                <w:rtl w:val="0"/>
              </w:rPr>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A8">
            <w:pPr>
              <w:spacing w:after="240" w:before="240" w:lineRule="auto"/>
              <w:rPr/>
            </w:pPr>
            <w:r w:rsidDel="00000000" w:rsidR="00000000" w:rsidRPr="00000000">
              <w:rPr>
                <w:rtl w:val="0"/>
              </w:rPr>
              <w:t xml:space="preserve">2015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A9">
            <w:pPr>
              <w:spacing w:after="240" w:before="240" w:lineRule="auto"/>
              <w:rPr/>
            </w:pPr>
            <w:r w:rsidDel="00000000" w:rsidR="00000000" w:rsidRPr="00000000">
              <w:rPr>
                <w:rtl w:val="0"/>
              </w:rPr>
              <w:t xml:space="preserve">215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AA">
            <w:pPr>
              <w:spacing w:after="240" w:before="240" w:lineRule="auto"/>
              <w:rPr/>
            </w:pPr>
            <w:r w:rsidDel="00000000" w:rsidR="00000000" w:rsidRPr="00000000">
              <w:rPr>
                <w:rtl w:val="0"/>
              </w:rPr>
              <w:t xml:space="preserve">210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AB">
            <w:pPr>
              <w:spacing w:after="240" w:before="240" w:lineRule="auto"/>
              <w:rPr/>
            </w:pPr>
            <w:r w:rsidDel="00000000" w:rsidR="00000000" w:rsidRPr="00000000">
              <w:rPr>
                <w:rtl w:val="0"/>
              </w:rPr>
              <w:t xml:space="preserve">0.976744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AC">
            <w:pPr>
              <w:spacing w:after="240" w:before="240" w:lineRule="auto"/>
              <w:rPr/>
            </w:pPr>
            <w:r w:rsidDel="00000000" w:rsidR="00000000" w:rsidRPr="00000000">
              <w:rPr>
                <w:rtl w:val="0"/>
              </w:rPr>
              <w:t xml:space="preserve">47.1990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AD">
            <w:pPr>
              <w:spacing w:after="240" w:before="240" w:lineRule="auto"/>
              <w:rPr/>
            </w:pPr>
            <w:r w:rsidDel="00000000" w:rsidR="00000000" w:rsidRPr="00000000">
              <w:rPr>
                <w:rtl w:val="0"/>
              </w:rPr>
              <w:t xml:space="preserve">48.0094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AE">
            <w:pPr>
              <w:spacing w:after="240" w:before="240" w:lineRule="auto"/>
              <w:rPr/>
            </w:pPr>
            <w:r w:rsidDel="00000000" w:rsidR="00000000" w:rsidRPr="00000000">
              <w:rPr>
                <w:rtl w:val="0"/>
              </w:rPr>
              <w:t xml:space="preserve">4.8610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AF">
            <w:pPr>
              <w:spacing w:after="240" w:before="240" w:lineRule="auto"/>
              <w:rPr/>
            </w:pPr>
            <w:r w:rsidDel="00000000" w:rsidR="00000000" w:rsidRPr="00000000">
              <w:rPr>
                <w:rtl w:val="0"/>
              </w:rPr>
              <w:t xml:space="preserve">87.3417</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B0">
            <w:pPr>
              <w:spacing w:after="240" w:before="240" w:lineRule="auto"/>
              <w:rPr/>
            </w:pPr>
            <w:r w:rsidDel="00000000" w:rsidR="00000000" w:rsidRPr="00000000">
              <w:rPr>
                <w:rtl w:val="0"/>
              </w:rPr>
              <w:t xml:space="preserve">2016</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B1">
            <w:pPr>
              <w:spacing w:after="240" w:before="240" w:lineRule="auto"/>
              <w:rPr/>
            </w:pPr>
            <w:r w:rsidDel="00000000" w:rsidR="00000000" w:rsidRPr="00000000">
              <w:rPr>
                <w:rtl w:val="0"/>
              </w:rPr>
              <w:t xml:space="preserve">215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B2">
            <w:pPr>
              <w:spacing w:after="240" w:before="240" w:lineRule="auto"/>
              <w:rPr/>
            </w:pPr>
            <w:r w:rsidDel="00000000" w:rsidR="00000000" w:rsidRPr="00000000">
              <w:rPr>
                <w:rtl w:val="0"/>
              </w:rPr>
              <w:t xml:space="preserve">208</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B3">
            <w:pPr>
              <w:spacing w:after="240" w:before="240" w:lineRule="auto"/>
              <w:rPr/>
            </w:pPr>
            <w:r w:rsidDel="00000000" w:rsidR="00000000" w:rsidRPr="00000000">
              <w:rPr>
                <w:rtl w:val="0"/>
              </w:rPr>
              <w:t xml:space="preserve">0.967442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B4">
            <w:pPr>
              <w:spacing w:after="240" w:before="240" w:lineRule="auto"/>
              <w:rPr/>
            </w:pPr>
            <w:r w:rsidDel="00000000" w:rsidR="00000000" w:rsidRPr="00000000">
              <w:rPr>
                <w:rtl w:val="0"/>
              </w:rPr>
              <w:t xml:space="preserve">49.6146</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B5">
            <w:pPr>
              <w:spacing w:after="240" w:before="240" w:lineRule="auto"/>
              <w:rPr/>
            </w:pPr>
            <w:r w:rsidDel="00000000" w:rsidR="00000000" w:rsidRPr="00000000">
              <w:rPr>
                <w:rtl w:val="0"/>
              </w:rPr>
              <w:t xml:space="preserve">51.8158</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B6">
            <w:pPr>
              <w:spacing w:after="240" w:before="240" w:lineRule="auto"/>
              <w:rPr/>
            </w:pPr>
            <w:r w:rsidDel="00000000" w:rsidR="00000000" w:rsidRPr="00000000">
              <w:rPr>
                <w:rtl w:val="0"/>
              </w:rPr>
              <w:t xml:space="preserve">6.8304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B7">
            <w:pPr>
              <w:spacing w:after="240" w:before="240" w:lineRule="auto"/>
              <w:rPr/>
            </w:pPr>
            <w:r w:rsidDel="00000000" w:rsidR="00000000" w:rsidRPr="00000000">
              <w:rPr>
                <w:rtl w:val="0"/>
              </w:rPr>
              <w:t xml:space="preserve">88.9969</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B8">
            <w:pPr>
              <w:spacing w:after="240" w:before="240" w:lineRule="auto"/>
              <w:rPr/>
            </w:pPr>
            <w:r w:rsidDel="00000000" w:rsidR="00000000" w:rsidRPr="00000000">
              <w:rPr>
                <w:rtl w:val="0"/>
              </w:rPr>
              <w:t xml:space="preserve">2017</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B9">
            <w:pPr>
              <w:spacing w:after="240" w:before="240" w:lineRule="auto"/>
              <w:rPr/>
            </w:pPr>
            <w:r w:rsidDel="00000000" w:rsidR="00000000" w:rsidRPr="00000000">
              <w:rPr>
                <w:rtl w:val="0"/>
              </w:rPr>
              <w:t xml:space="preserve">216</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BA">
            <w:pPr>
              <w:spacing w:after="240" w:before="240" w:lineRule="auto"/>
              <w:rPr/>
            </w:pPr>
            <w:r w:rsidDel="00000000" w:rsidR="00000000" w:rsidRPr="00000000">
              <w:rPr>
                <w:rtl w:val="0"/>
              </w:rPr>
              <w:t xml:space="preserve">210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BB">
            <w:pPr>
              <w:spacing w:after="240" w:before="240" w:lineRule="auto"/>
              <w:rPr/>
            </w:pPr>
            <w:r w:rsidDel="00000000" w:rsidR="00000000" w:rsidRPr="00000000">
              <w:rPr>
                <w:rtl w:val="0"/>
              </w:rPr>
              <w:t xml:space="preserve">0.972222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BC">
            <w:pPr>
              <w:spacing w:after="240" w:before="240" w:lineRule="auto"/>
              <w:rPr/>
            </w:pPr>
            <w:r w:rsidDel="00000000" w:rsidR="00000000" w:rsidRPr="00000000">
              <w:rPr>
                <w:rtl w:val="0"/>
              </w:rPr>
              <w:t xml:space="preserve">52.0373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BD">
            <w:pPr>
              <w:spacing w:after="240" w:before="240" w:lineRule="auto"/>
              <w:rPr/>
            </w:pPr>
            <w:r w:rsidDel="00000000" w:rsidR="00000000" w:rsidRPr="00000000">
              <w:rPr>
                <w:rtl w:val="0"/>
              </w:rPr>
              <w:t xml:space="preserve">54.5117</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BE">
            <w:pPr>
              <w:spacing w:after="240" w:before="240" w:lineRule="auto"/>
              <w:rPr/>
            </w:pPr>
            <w:r w:rsidDel="00000000" w:rsidR="00000000" w:rsidRPr="00000000">
              <w:rPr>
                <w:rtl w:val="0"/>
              </w:rPr>
              <w:t xml:space="preserve">8.0622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BF">
            <w:pPr>
              <w:spacing w:after="240" w:before="240" w:lineRule="auto"/>
              <w:rPr/>
            </w:pPr>
            <w:r w:rsidDel="00000000" w:rsidR="00000000" w:rsidRPr="00000000">
              <w:rPr>
                <w:rtl w:val="0"/>
              </w:rPr>
              <w:t xml:space="preserve">92.6562</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C0">
            <w:pPr>
              <w:spacing w:after="240" w:before="240" w:lineRule="auto"/>
              <w:rPr/>
            </w:pPr>
            <w:r w:rsidDel="00000000" w:rsidR="00000000" w:rsidRPr="00000000">
              <w:rPr>
                <w:rtl w:val="0"/>
              </w:rPr>
              <w:t xml:space="preserve">2018</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C1">
            <w:pPr>
              <w:spacing w:after="240" w:before="240" w:lineRule="auto"/>
              <w:rPr/>
            </w:pPr>
            <w:r w:rsidDel="00000000" w:rsidR="00000000" w:rsidRPr="00000000">
              <w:rPr>
                <w:rtl w:val="0"/>
              </w:rPr>
              <w:t xml:space="preserve">216</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C2">
            <w:pPr>
              <w:spacing w:after="240" w:before="240" w:lineRule="auto"/>
              <w:rPr/>
            </w:pPr>
            <w:r w:rsidDel="00000000" w:rsidR="00000000" w:rsidRPr="00000000">
              <w:rPr>
                <w:rtl w:val="0"/>
              </w:rPr>
              <w:t xml:space="preserve">203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C3">
            <w:pPr>
              <w:spacing w:after="240" w:before="240" w:lineRule="auto"/>
              <w:rPr/>
            </w:pPr>
            <w:r w:rsidDel="00000000" w:rsidR="00000000" w:rsidRPr="00000000">
              <w:rPr>
                <w:rtl w:val="0"/>
              </w:rPr>
              <w:t xml:space="preserve">0.939815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C4">
            <w:pPr>
              <w:spacing w:after="240" w:before="240" w:lineRule="auto"/>
              <w:rPr/>
            </w:pPr>
            <w:r w:rsidDel="00000000" w:rsidR="00000000" w:rsidRPr="00000000">
              <w:rPr>
                <w:rtl w:val="0"/>
              </w:rPr>
              <w:t xml:space="preserve">52.9114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C5">
            <w:pPr>
              <w:spacing w:after="240" w:before="240" w:lineRule="auto"/>
              <w:rPr/>
            </w:pPr>
            <w:r w:rsidDel="00000000" w:rsidR="00000000" w:rsidRPr="00000000">
              <w:rPr>
                <w:rtl w:val="0"/>
              </w:rPr>
              <w:t xml:space="preserve">55.5131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C6">
            <w:pPr>
              <w:spacing w:after="240" w:before="240" w:lineRule="auto"/>
              <w:rPr/>
            </w:pPr>
            <w:r w:rsidDel="00000000" w:rsidR="00000000" w:rsidRPr="00000000">
              <w:rPr>
                <w:rtl w:val="0"/>
              </w:rPr>
              <w:t xml:space="preserve">9.2309</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C7">
            <w:pPr>
              <w:spacing w:after="240" w:before="240" w:lineRule="auto"/>
              <w:rPr/>
            </w:pPr>
            <w:r w:rsidDel="00000000" w:rsidR="00000000" w:rsidRPr="00000000">
              <w:rPr>
                <w:rtl w:val="0"/>
              </w:rPr>
              <w:t xml:space="preserve">90.2028</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C8">
            <w:pPr>
              <w:spacing w:after="240" w:before="240" w:lineRule="auto"/>
              <w:rPr/>
            </w:pPr>
            <w:r w:rsidDel="00000000" w:rsidR="00000000" w:rsidRPr="00000000">
              <w:rPr>
                <w:rtl w:val="0"/>
              </w:rPr>
              <w:t xml:space="preserve">2019</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C9">
            <w:pPr>
              <w:spacing w:after="240" w:before="240" w:lineRule="auto"/>
              <w:rPr/>
            </w:pPr>
            <w:r w:rsidDel="00000000" w:rsidR="00000000" w:rsidRPr="00000000">
              <w:rPr>
                <w:rtl w:val="0"/>
              </w:rPr>
              <w:t xml:space="preserve">214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CA">
            <w:pPr>
              <w:spacing w:after="240" w:before="240" w:lineRule="auto"/>
              <w:rPr/>
            </w:pPr>
            <w:r w:rsidDel="00000000" w:rsidR="00000000" w:rsidRPr="00000000">
              <w:rPr>
                <w:rtl w:val="0"/>
              </w:rPr>
              <w:t xml:space="preserve">208</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CB">
            <w:pPr>
              <w:spacing w:after="240" w:before="240" w:lineRule="auto"/>
              <w:rPr/>
            </w:pPr>
            <w:r w:rsidDel="00000000" w:rsidR="00000000" w:rsidRPr="00000000">
              <w:rPr>
                <w:rtl w:val="0"/>
              </w:rPr>
              <w:t xml:space="preserve">0.971963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CC">
            <w:pPr>
              <w:spacing w:after="240" w:before="240" w:lineRule="auto"/>
              <w:rPr/>
            </w:pPr>
            <w:r w:rsidDel="00000000" w:rsidR="00000000" w:rsidRPr="00000000">
              <w:rPr>
                <w:rtl w:val="0"/>
              </w:rPr>
              <w:t xml:space="preserve">54.7950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CD">
            <w:pPr>
              <w:spacing w:after="240" w:before="240" w:lineRule="auto"/>
              <w:rPr/>
            </w:pPr>
            <w:r w:rsidDel="00000000" w:rsidR="00000000" w:rsidRPr="00000000">
              <w:rPr>
                <w:rtl w:val="0"/>
              </w:rPr>
              <w:t xml:space="preserve">57.7428</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CE">
            <w:pPr>
              <w:spacing w:after="240" w:before="240" w:lineRule="auto"/>
              <w:rPr/>
            </w:pPr>
            <w:r w:rsidDel="00000000" w:rsidR="00000000" w:rsidRPr="00000000">
              <w:rPr>
                <w:rtl w:val="0"/>
              </w:rPr>
              <w:t xml:space="preserve">11.5470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CF">
            <w:pPr>
              <w:spacing w:after="240" w:before="240" w:lineRule="auto"/>
              <w:rPr/>
            </w:pPr>
            <w:r w:rsidDel="00000000" w:rsidR="00000000" w:rsidRPr="00000000">
              <w:rPr>
                <w:rtl w:val="0"/>
              </w:rPr>
              <w:t xml:space="preserve">92.1484</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D0">
            <w:pPr>
              <w:spacing w:after="240" w:before="240" w:lineRule="auto"/>
              <w:rPr/>
            </w:pPr>
            <w:r w:rsidDel="00000000" w:rsidR="00000000" w:rsidRPr="00000000">
              <w:rPr>
                <w:rtl w:val="0"/>
              </w:rPr>
              <w:t xml:space="preserve">2020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D1">
            <w:pPr>
              <w:spacing w:after="240" w:before="240" w:lineRule="auto"/>
              <w:rPr/>
            </w:pPr>
            <w:r w:rsidDel="00000000" w:rsidR="00000000" w:rsidRPr="00000000">
              <w:rPr>
                <w:rtl w:val="0"/>
              </w:rPr>
              <w:t xml:space="preserve">215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D2">
            <w:pPr>
              <w:spacing w:after="240" w:before="240" w:lineRule="auto"/>
              <w:rPr/>
            </w:pPr>
            <w:r w:rsidDel="00000000" w:rsidR="00000000" w:rsidRPr="00000000">
              <w:rPr>
                <w:rtl w:val="0"/>
              </w:rPr>
              <w:t xml:space="preserve">209</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D3">
            <w:pPr>
              <w:spacing w:after="240" w:before="240" w:lineRule="auto"/>
              <w:rPr/>
            </w:pPr>
            <w:r w:rsidDel="00000000" w:rsidR="00000000" w:rsidRPr="00000000">
              <w:rPr>
                <w:rtl w:val="0"/>
              </w:rPr>
              <w:t xml:space="preserve">0.972093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D4">
            <w:pPr>
              <w:spacing w:after="240" w:before="240" w:lineRule="auto"/>
              <w:rPr/>
            </w:pPr>
            <w:r w:rsidDel="00000000" w:rsidR="00000000" w:rsidRPr="00000000">
              <w:rPr>
                <w:rtl w:val="0"/>
              </w:rPr>
              <w:t xml:space="preserve">55.9737</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D5">
            <w:pPr>
              <w:spacing w:after="240" w:before="240" w:lineRule="auto"/>
              <w:rPr/>
            </w:pPr>
            <w:r w:rsidDel="00000000" w:rsidR="00000000" w:rsidRPr="00000000">
              <w:rPr>
                <w:rtl w:val="0"/>
              </w:rPr>
              <w:t xml:space="preserve">58.5274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D6">
            <w:pPr>
              <w:spacing w:after="240" w:before="240" w:lineRule="auto"/>
              <w:rPr/>
            </w:pPr>
            <w:r w:rsidDel="00000000" w:rsidR="00000000" w:rsidRPr="00000000">
              <w:rPr>
                <w:rtl w:val="0"/>
              </w:rPr>
              <w:t xml:space="preserve">12.1916</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D7">
            <w:pPr>
              <w:spacing w:after="240" w:before="240" w:lineRule="auto"/>
              <w:rPr/>
            </w:pPr>
            <w:r w:rsidDel="00000000" w:rsidR="00000000" w:rsidRPr="00000000">
              <w:rPr>
                <w:rtl w:val="0"/>
              </w:rPr>
              <w:t xml:space="preserve">92.8065</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D8">
            <w:pPr>
              <w:spacing w:after="240" w:before="240" w:lineRule="auto"/>
              <w:rPr/>
            </w:pPr>
            <w:r w:rsidDel="00000000" w:rsidR="00000000" w:rsidRPr="00000000">
              <w:rPr>
                <w:rtl w:val="0"/>
              </w:rPr>
              <w:t xml:space="preserve">2021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D9">
            <w:pPr>
              <w:spacing w:after="240" w:before="240" w:lineRule="auto"/>
              <w:rPr/>
            </w:pPr>
            <w:r w:rsidDel="00000000" w:rsidR="00000000" w:rsidRPr="00000000">
              <w:rPr>
                <w:rtl w:val="0"/>
              </w:rPr>
              <w:t xml:space="preserve">215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DA">
            <w:pPr>
              <w:spacing w:after="240" w:before="240" w:lineRule="auto"/>
              <w:rPr/>
            </w:pPr>
            <w:r w:rsidDel="00000000" w:rsidR="00000000" w:rsidRPr="00000000">
              <w:rPr>
                <w:rtl w:val="0"/>
              </w:rPr>
              <w:t xml:space="preserve">209</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DB">
            <w:pPr>
              <w:spacing w:after="240" w:before="240" w:lineRule="auto"/>
              <w:rPr/>
            </w:pPr>
            <w:r w:rsidDel="00000000" w:rsidR="00000000" w:rsidRPr="00000000">
              <w:rPr>
                <w:rtl w:val="0"/>
              </w:rPr>
              <w:t xml:space="preserve">0.972093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DC">
            <w:pPr>
              <w:spacing w:after="240" w:before="240" w:lineRule="auto"/>
              <w:rPr/>
            </w:pPr>
            <w:r w:rsidDel="00000000" w:rsidR="00000000" w:rsidRPr="00000000">
              <w:rPr>
                <w:rtl w:val="0"/>
              </w:rPr>
              <w:t xml:space="preserve">57.6222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DD">
            <w:pPr>
              <w:spacing w:after="240" w:before="240" w:lineRule="auto"/>
              <w:rPr/>
            </w:pPr>
            <w:r w:rsidDel="00000000" w:rsidR="00000000" w:rsidRPr="00000000">
              <w:rPr>
                <w:rtl w:val="0"/>
              </w:rPr>
              <w:t xml:space="preserve">59.5925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DE">
            <w:pPr>
              <w:spacing w:after="240" w:before="240" w:lineRule="auto"/>
              <w:rPr/>
            </w:pPr>
            <w:r w:rsidDel="00000000" w:rsidR="00000000" w:rsidRPr="00000000">
              <w:rPr>
                <w:rtl w:val="0"/>
              </w:rPr>
              <w:t xml:space="preserve">14.7613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DF">
            <w:pPr>
              <w:spacing w:after="240" w:before="240" w:lineRule="auto"/>
              <w:rPr/>
            </w:pPr>
            <w:r w:rsidDel="00000000" w:rsidR="00000000" w:rsidRPr="00000000">
              <w:rPr>
                <w:rtl w:val="0"/>
              </w:rPr>
              <w:t xml:space="preserve">94.3384</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E0">
            <w:pPr>
              <w:spacing w:after="240" w:before="240" w:lineRule="auto"/>
              <w:rPr/>
            </w:pPr>
            <w:r w:rsidDel="00000000" w:rsidR="00000000" w:rsidRPr="00000000">
              <w:rPr>
                <w:rtl w:val="0"/>
              </w:rPr>
              <w:t xml:space="preserve">2022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E1">
            <w:pPr>
              <w:spacing w:after="240" w:before="240" w:lineRule="auto"/>
              <w:rPr/>
            </w:pPr>
            <w:r w:rsidDel="00000000" w:rsidR="00000000" w:rsidRPr="00000000">
              <w:rPr>
                <w:rtl w:val="0"/>
              </w:rPr>
              <w:t xml:space="preserve">216</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E2">
            <w:pPr>
              <w:spacing w:after="240" w:before="240" w:lineRule="auto"/>
              <w:rPr/>
            </w:pPr>
            <w:r w:rsidDel="00000000" w:rsidR="00000000" w:rsidRPr="00000000">
              <w:rPr>
                <w:rtl w:val="0"/>
              </w:rPr>
              <w:t xml:space="preserve">210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E3">
            <w:pPr>
              <w:spacing w:after="240" w:before="240" w:lineRule="auto"/>
              <w:rPr/>
            </w:pPr>
            <w:r w:rsidDel="00000000" w:rsidR="00000000" w:rsidRPr="00000000">
              <w:rPr>
                <w:rtl w:val="0"/>
              </w:rPr>
              <w:t xml:space="preserve">0.972222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E4">
            <w:pPr>
              <w:spacing w:after="240" w:before="240" w:lineRule="auto"/>
              <w:rPr/>
            </w:pPr>
            <w:r w:rsidDel="00000000" w:rsidR="00000000" w:rsidRPr="00000000">
              <w:rPr>
                <w:rtl w:val="0"/>
              </w:rPr>
              <w:t xml:space="preserve">59.1964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E5">
            <w:pPr>
              <w:spacing w:after="240" w:before="240" w:lineRule="auto"/>
              <w:rPr/>
            </w:pPr>
            <w:r w:rsidDel="00000000" w:rsidR="00000000" w:rsidRPr="00000000">
              <w:rPr>
                <w:rtl w:val="0"/>
              </w:rPr>
              <w:t xml:space="preserve">61.8967</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E6">
            <w:pPr>
              <w:spacing w:after="240" w:before="240" w:lineRule="auto"/>
              <w:rPr/>
            </w:pPr>
            <w:r w:rsidDel="00000000" w:rsidR="00000000" w:rsidRPr="00000000">
              <w:rPr>
                <w:rtl w:val="0"/>
              </w:rPr>
              <w:t xml:space="preserve">15.7757</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E7">
            <w:pPr>
              <w:spacing w:after="240" w:before="240" w:lineRule="auto"/>
              <w:rPr/>
            </w:pPr>
            <w:r w:rsidDel="00000000" w:rsidR="00000000" w:rsidRPr="00000000">
              <w:rPr>
                <w:rtl w:val="0"/>
              </w:rPr>
              <w:t xml:space="preserve">96.0761</w:t>
            </w:r>
          </w:p>
        </w:tc>
      </w:tr>
    </w:tbl>
    <w:p w:rsidR="00000000" w:rsidDel="00000000" w:rsidP="00000000" w:rsidRDefault="00000000" w:rsidRPr="00000000" w14:paraId="000000E8">
      <w:pPr>
        <w:spacing w:after="240" w:before="240" w:lineRule="auto"/>
        <w:rPr/>
      </w:pPr>
      <w:r w:rsidDel="00000000" w:rsidR="00000000" w:rsidRPr="00000000">
        <w:rPr>
          <w:b w:val="1"/>
          <w:bCs w:val="1"/>
          <w:rtl w:val="0"/>
        </w:rPr>
        <w:t xml:space="preserve">Bảng 3.4</w:t>
      </w:r>
      <w:r w:rsidDel="00000000" w:rsidR="00000000" w:rsidRPr="00000000">
        <w:rPr>
          <w:rtl w:val="0"/>
        </w:rPr>
        <w:t xml:space="preserve"> trình bày độ phủ theo năm và mô tả phân phối DII-Core trên thang 0–100. Các thống kê theo năm được sử dụng như một lớp ‘audit’ nhằm minh bạch hoá điều kiện dữ liệu trước khi đi vào chi tiết các bước chuẩn hoá và tổng hợp.</w:t>
      </w:r>
    </w:p>
    <w:p w:rsidR="00000000" w:rsidDel="00000000" w:rsidP="00000000" w:rsidRDefault="00000000" w:rsidRPr="00000000" w14:paraId="000000E9">
      <w:pPr>
        <w:pStyle w:val="Heading3"/>
        <w:keepNext w:val="0"/>
        <w:widowControl w:val="1"/>
        <w:spacing w:after="80" w:before="280" w:lineRule="auto"/>
        <w:rPr/>
      </w:pPr>
      <w:bookmarkStart w:colFirst="0" w:colLast="0" w:name="_51suo6r5h7g2" w:id="23"/>
      <w:bookmarkEnd w:id="23"/>
      <w:r w:rsidDel="00000000" w:rsidR="00000000" w:rsidRPr="00000000">
        <w:rPr>
          <w:rtl w:val="0"/>
        </w:rPr>
        <w:t xml:space="preserve">3.3.4. Kiểm soát chất lượng dữ liệu: coverage trong cửa sổ nghiên cứu và missingness theo năm</w:t>
      </w:r>
    </w:p>
    <w:p w:rsidR="00000000" w:rsidDel="00000000" w:rsidP="00000000" w:rsidRDefault="00000000" w:rsidRPr="00000000" w14:paraId="000000EA">
      <w:pPr>
        <w:spacing w:after="240" w:before="240" w:lineRule="auto"/>
        <w:rPr/>
      </w:pPr>
      <w:r w:rsidDel="00000000" w:rsidR="00000000" w:rsidRPr="00000000">
        <w:rPr>
          <w:rtl w:val="0"/>
        </w:rPr>
        <w:t xml:space="preserve">Với dữ liệu đa quốc gia, chất lượng dữ liệu không thể được giả định là đồng đều giữa các chỉ báo; do đó, nghiên cứu triển khai đánh giá coverage theo hai lát cắt bổ sung. Trước hết, nghiên cứu đánh giá </w:t>
      </w:r>
      <w:r w:rsidDel="00000000" w:rsidR="00000000" w:rsidRPr="00000000">
        <w:rPr>
          <w:b w:val="1"/>
          <w:bCs w:val="1"/>
          <w:rtl w:val="0"/>
        </w:rPr>
        <w:t xml:space="preserve">coverage theo cửa sổ nghiên cứu 2015–2022</w:t>
      </w:r>
      <w:r w:rsidDel="00000000" w:rsidR="00000000" w:rsidRPr="00000000">
        <w:rPr>
          <w:rtl w:val="0"/>
        </w:rPr>
        <w:t xml:space="preserve"> ở cấp quốc gia cho từng chỉ báo cốt lõi. Coverage được định nghĩa theo tiêu chí trực quan và dễ kiểm chứng: một quốc gia được xem là “có dữ liệu” cho một chỉ báo nếu có ít nhất một quan sát không thiếu trong giai đoạn 2015–2022. Kết quả coverage này được trình bày trong </w:t>
      </w:r>
      <w:r w:rsidDel="00000000" w:rsidR="00000000" w:rsidRPr="00000000">
        <w:rPr>
          <w:b w:val="1"/>
          <w:bCs w:val="1"/>
          <w:rtl w:val="0"/>
        </w:rPr>
        <w:t xml:space="preserve">Bảng 3.2</w:t>
      </w:r>
      <w:r w:rsidDel="00000000" w:rsidR="00000000" w:rsidRPr="00000000">
        <w:rPr>
          <w:rtl w:val="0"/>
        </w:rPr>
        <w:t xml:space="preserve"> để người đọc lập tức nhận diện chỉ báo nào có độ phủ gần như toàn bộ và chỉ báo nào có rủi ro thiếu hụt hệ thống.</w:t>
      </w:r>
    </w:p>
    <w:p w:rsidR="00000000" w:rsidDel="00000000" w:rsidP="00000000" w:rsidRDefault="00000000" w:rsidRPr="00000000" w14:paraId="000000EB">
      <w:pPr>
        <w:spacing w:after="240" w:before="240" w:lineRule="auto"/>
        <w:rPr>
          <w:b w:val="1"/>
          <w:bCs w:val="1"/>
        </w:rPr>
      </w:pPr>
      <w:r w:rsidDel="00000000" w:rsidR="00000000" w:rsidRPr="00000000">
        <w:rPr>
          <w:b w:val="1"/>
          <w:bCs w:val="1"/>
          <w:rtl w:val="0"/>
        </w:rPr>
        <w:t xml:space="preserve">Bảng 3.2. Coverage theo chỉ báo trong cửa sổ nghiên cứu 2015–2022</w:t>
      </w:r>
    </w:p>
    <w:tbl>
      <w:tblPr>
        <w:tblStyle w:val="Table4"/>
        <w:tblW w:w="9025.511811023624"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1781.7643903413118"/>
        <w:gridCol w:w="2320.3329718046807"/>
        <w:gridCol w:w="731.5556564877427"/>
        <w:gridCol w:w="771.9483000974953"/>
        <w:gridCol w:w="1041.2325908291798"/>
        <w:gridCol w:w="1162.4105216584378"/>
        <w:gridCol w:w="1216.2673798047747"/>
        <w:tblGridChange w:id="0">
          <w:tblGrid>
            <w:gridCol w:w="1781.7643903413118"/>
            <w:gridCol w:w="2320.3329718046807"/>
            <w:gridCol w:w="731.5556564877427"/>
            <w:gridCol w:w="771.9483000974953"/>
            <w:gridCol w:w="1041.2325908291798"/>
            <w:gridCol w:w="1162.4105216584378"/>
            <w:gridCol w:w="1216.2673798047747"/>
          </w:tblGrid>
        </w:tblGridChange>
      </w:tblGrid>
      <w:tr>
        <w:trPr>
          <w:cantSplit w:val="0"/>
          <w:trHeight w:val="104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EC">
            <w:pPr>
              <w:spacing w:after="240" w:before="240" w:lineRule="auto"/>
              <w:jc w:val="center"/>
              <w:rPr/>
            </w:pPr>
            <w:r w:rsidDel="00000000" w:rsidR="00000000" w:rsidRPr="00000000">
              <w:rPr>
                <w:b w:val="1"/>
                <w:bCs w:val="1"/>
                <w:rtl w:val="0"/>
              </w:rPr>
              <w:t xml:space="preserve">Mã chỉ báo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ED">
            <w:pPr>
              <w:spacing w:after="240" w:before="240" w:lineRule="auto"/>
              <w:jc w:val="center"/>
              <w:rPr/>
            </w:pPr>
            <w:r w:rsidDel="00000000" w:rsidR="00000000" w:rsidRPr="00000000">
              <w:rPr>
                <w:b w:val="1"/>
                <w:bCs w:val="1"/>
                <w:rtl w:val="0"/>
              </w:rPr>
              <w:t xml:space="preserve">Tên chỉ báo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EE">
            <w:pPr>
              <w:spacing w:after="240" w:before="240" w:lineRule="auto"/>
              <w:jc w:val="center"/>
              <w:rPr/>
            </w:pPr>
            <w:r w:rsidDel="00000000" w:rsidR="00000000" w:rsidRPr="00000000">
              <w:rPr>
                <w:b w:val="1"/>
                <w:bCs w:val="1"/>
                <w:rtl w:val="0"/>
              </w:rPr>
              <w:t xml:space="preserve">Năm từ</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EF">
            <w:pPr>
              <w:spacing w:after="240" w:before="240" w:lineRule="auto"/>
              <w:jc w:val="center"/>
              <w:rPr/>
            </w:pPr>
            <w:r w:rsidDel="00000000" w:rsidR="00000000" w:rsidRPr="00000000">
              <w:rPr>
                <w:b w:val="1"/>
                <w:bCs w:val="1"/>
                <w:rtl w:val="0"/>
              </w:rPr>
              <w:t xml:space="preserve">Năm đến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F0">
            <w:pPr>
              <w:spacing w:after="240" w:before="240" w:lineRule="auto"/>
              <w:jc w:val="center"/>
              <w:rPr/>
            </w:pPr>
            <w:r w:rsidDel="00000000" w:rsidR="00000000" w:rsidRPr="00000000">
              <w:rPr>
                <w:b w:val="1"/>
                <w:bCs w:val="1"/>
                <w:rtl w:val="0"/>
              </w:rPr>
              <w:t xml:space="preserve">Tổng số quốc gia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F1">
            <w:pPr>
              <w:spacing w:after="240" w:before="240" w:lineRule="auto"/>
              <w:jc w:val="center"/>
              <w:rPr/>
            </w:pPr>
            <w:r w:rsidDel="00000000" w:rsidR="00000000" w:rsidRPr="00000000">
              <w:rPr>
                <w:b w:val="1"/>
                <w:bCs w:val="1"/>
                <w:rtl w:val="0"/>
              </w:rPr>
              <w:t xml:space="preserve">Số quốc gia có dữ liệu</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F2">
            <w:pPr>
              <w:spacing w:after="240" w:before="240" w:lineRule="auto"/>
              <w:jc w:val="center"/>
              <w:rPr/>
            </w:pPr>
            <w:r w:rsidDel="00000000" w:rsidR="00000000" w:rsidRPr="00000000">
              <w:rPr>
                <w:b w:val="1"/>
                <w:bCs w:val="1"/>
                <w:rtl w:val="0"/>
              </w:rPr>
              <w:t xml:space="preserve">Coverage rate</w:t>
            </w:r>
            <w:r w:rsidDel="00000000" w:rsidR="00000000" w:rsidRPr="00000000">
              <w:rPr>
                <w:rtl w:val="0"/>
              </w:rPr>
            </w:r>
          </w:p>
        </w:tc>
      </w:tr>
      <w:tr>
        <w:trPr>
          <w:cantSplit w:val="0"/>
          <w:trHeight w:val="77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F3">
            <w:pPr>
              <w:spacing w:after="240" w:before="240" w:lineRule="auto"/>
              <w:rPr/>
            </w:pPr>
            <w:r w:rsidDel="00000000" w:rsidR="00000000" w:rsidRPr="00000000">
              <w:rPr>
                <w:rtl w:val="0"/>
              </w:rPr>
              <w:t xml:space="preserve">SE.TER.ENRR</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F4">
            <w:pPr>
              <w:spacing w:after="240" w:before="240" w:lineRule="auto"/>
              <w:rPr/>
            </w:pPr>
            <w:r w:rsidDel="00000000" w:rsidR="00000000" w:rsidRPr="00000000">
              <w:rPr>
                <w:rtl w:val="0"/>
              </w:rPr>
              <w:t xml:space="preserve">School enrollment tertiary (gross %)</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F5">
            <w:pPr>
              <w:spacing w:after="240" w:before="240" w:lineRule="auto"/>
              <w:rPr/>
            </w:pPr>
            <w:r w:rsidDel="00000000" w:rsidR="00000000" w:rsidRPr="00000000">
              <w:rPr>
                <w:rtl w:val="0"/>
              </w:rPr>
              <w:t xml:space="preserve">2015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F6">
            <w:pPr>
              <w:spacing w:after="240" w:before="240" w:lineRule="auto"/>
              <w:rPr/>
            </w:pPr>
            <w:r w:rsidDel="00000000" w:rsidR="00000000" w:rsidRPr="00000000">
              <w:rPr>
                <w:rtl w:val="0"/>
              </w:rPr>
              <w:t xml:space="preserve">2022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F7">
            <w:pPr>
              <w:spacing w:after="240" w:before="240" w:lineRule="auto"/>
              <w:rPr/>
            </w:pPr>
            <w:r w:rsidDel="00000000" w:rsidR="00000000" w:rsidRPr="00000000">
              <w:rPr>
                <w:rtl w:val="0"/>
              </w:rPr>
              <w:t xml:space="preserve">216</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F8">
            <w:pPr>
              <w:spacing w:after="240" w:before="240" w:lineRule="auto"/>
              <w:rPr/>
            </w:pPr>
            <w:r w:rsidDel="00000000" w:rsidR="00000000" w:rsidRPr="00000000">
              <w:rPr>
                <w:rtl w:val="0"/>
              </w:rPr>
              <w:t xml:space="preserve">165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F9">
            <w:pPr>
              <w:spacing w:after="240" w:before="240" w:lineRule="auto"/>
              <w:rPr/>
            </w:pPr>
            <w:r w:rsidDel="00000000" w:rsidR="00000000" w:rsidRPr="00000000">
              <w:rPr>
                <w:rtl w:val="0"/>
              </w:rPr>
              <w:t xml:space="preserve">0.763889</w:t>
            </w:r>
          </w:p>
        </w:tc>
      </w:tr>
      <w:tr>
        <w:trPr>
          <w:cantSplit w:val="0"/>
          <w:trHeight w:val="77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FA">
            <w:pPr>
              <w:spacing w:after="240" w:before="240" w:lineRule="auto"/>
              <w:rPr/>
            </w:pPr>
            <w:r w:rsidDel="00000000" w:rsidR="00000000" w:rsidRPr="00000000">
              <w:rPr>
                <w:rtl w:val="0"/>
              </w:rPr>
              <w:t xml:space="preserve">SE.SEC.ENRR</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FB">
            <w:pPr>
              <w:spacing w:after="240" w:before="240" w:lineRule="auto"/>
              <w:rPr/>
            </w:pPr>
            <w:r w:rsidDel="00000000" w:rsidR="00000000" w:rsidRPr="00000000">
              <w:rPr>
                <w:rtl w:val="0"/>
              </w:rPr>
              <w:t xml:space="preserve">School enrollment secondary (gross %)</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FC">
            <w:pPr>
              <w:spacing w:after="240" w:before="240" w:lineRule="auto"/>
              <w:rPr/>
            </w:pPr>
            <w:r w:rsidDel="00000000" w:rsidR="00000000" w:rsidRPr="00000000">
              <w:rPr>
                <w:rtl w:val="0"/>
              </w:rPr>
              <w:t xml:space="preserve">2015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FD">
            <w:pPr>
              <w:spacing w:after="240" w:before="240" w:lineRule="auto"/>
              <w:rPr/>
            </w:pPr>
            <w:r w:rsidDel="00000000" w:rsidR="00000000" w:rsidRPr="00000000">
              <w:rPr>
                <w:rtl w:val="0"/>
              </w:rPr>
              <w:t xml:space="preserve">2022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FE">
            <w:pPr>
              <w:spacing w:after="240" w:before="240" w:lineRule="auto"/>
              <w:rPr/>
            </w:pPr>
            <w:r w:rsidDel="00000000" w:rsidR="00000000" w:rsidRPr="00000000">
              <w:rPr>
                <w:rtl w:val="0"/>
              </w:rPr>
              <w:t xml:space="preserve">216</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FF">
            <w:pPr>
              <w:spacing w:after="240" w:before="240" w:lineRule="auto"/>
              <w:rPr/>
            </w:pPr>
            <w:r w:rsidDel="00000000" w:rsidR="00000000" w:rsidRPr="00000000">
              <w:rPr>
                <w:rtl w:val="0"/>
              </w:rPr>
              <w:t xml:space="preserve">187</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00">
            <w:pPr>
              <w:spacing w:after="240" w:before="240" w:lineRule="auto"/>
              <w:rPr/>
            </w:pPr>
            <w:r w:rsidDel="00000000" w:rsidR="00000000" w:rsidRPr="00000000">
              <w:rPr>
                <w:rtl w:val="0"/>
              </w:rPr>
              <w:t xml:space="preserve">0.865741</w:t>
            </w:r>
          </w:p>
        </w:tc>
      </w:tr>
      <w:tr>
        <w:trPr>
          <w:cantSplit w:val="0"/>
          <w:trHeight w:val="104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01">
            <w:pPr>
              <w:spacing w:after="240" w:before="240" w:lineRule="auto"/>
              <w:rPr/>
            </w:pPr>
            <w:r w:rsidDel="00000000" w:rsidR="00000000" w:rsidRPr="00000000">
              <w:rPr>
                <w:rtl w:val="0"/>
              </w:rPr>
              <w:t xml:space="preserve">IT.NET.USER.ZS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02">
            <w:pPr>
              <w:spacing w:after="240" w:before="240" w:lineRule="auto"/>
              <w:rPr/>
            </w:pPr>
            <w:r w:rsidDel="00000000" w:rsidR="00000000" w:rsidRPr="00000000">
              <w:rPr>
                <w:rtl w:val="0"/>
              </w:rPr>
              <w:t xml:space="preserve">Individuals using the Internet (% of population)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03">
            <w:pPr>
              <w:spacing w:after="240" w:before="240" w:lineRule="auto"/>
              <w:rPr/>
            </w:pPr>
            <w:r w:rsidDel="00000000" w:rsidR="00000000" w:rsidRPr="00000000">
              <w:rPr>
                <w:rtl w:val="0"/>
              </w:rPr>
              <w:t xml:space="preserve">2015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04">
            <w:pPr>
              <w:spacing w:after="240" w:before="240" w:lineRule="auto"/>
              <w:rPr/>
            </w:pPr>
            <w:r w:rsidDel="00000000" w:rsidR="00000000" w:rsidRPr="00000000">
              <w:rPr>
                <w:rtl w:val="0"/>
              </w:rPr>
              <w:t xml:space="preserve">2022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05">
            <w:pPr>
              <w:spacing w:after="240" w:before="240" w:lineRule="auto"/>
              <w:rPr/>
            </w:pPr>
            <w:r w:rsidDel="00000000" w:rsidR="00000000" w:rsidRPr="00000000">
              <w:rPr>
                <w:rtl w:val="0"/>
              </w:rPr>
              <w:t xml:space="preserve">216</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06">
            <w:pPr>
              <w:spacing w:after="240" w:before="240" w:lineRule="auto"/>
              <w:rPr/>
            </w:pPr>
            <w:r w:rsidDel="00000000" w:rsidR="00000000" w:rsidRPr="00000000">
              <w:rPr>
                <w:rtl w:val="0"/>
              </w:rPr>
              <w:t xml:space="preserve">208</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07">
            <w:pPr>
              <w:spacing w:after="240" w:before="240" w:lineRule="auto"/>
              <w:rPr/>
            </w:pPr>
            <w:r w:rsidDel="00000000" w:rsidR="00000000" w:rsidRPr="00000000">
              <w:rPr>
                <w:rtl w:val="0"/>
              </w:rPr>
              <w:t xml:space="preserve">0.962963</w:t>
            </w:r>
          </w:p>
        </w:tc>
      </w:tr>
      <w:tr>
        <w:trPr>
          <w:cantSplit w:val="0"/>
          <w:trHeight w:val="104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08">
            <w:pPr>
              <w:spacing w:after="240" w:before="240" w:lineRule="auto"/>
              <w:rPr/>
            </w:pPr>
            <w:r w:rsidDel="00000000" w:rsidR="00000000" w:rsidRPr="00000000">
              <w:rPr>
                <w:rtl w:val="0"/>
              </w:rPr>
              <w:t xml:space="preserve">IT.NET.BBND.P2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09">
            <w:pPr>
              <w:spacing w:after="240" w:before="240" w:lineRule="auto"/>
              <w:rPr/>
            </w:pPr>
            <w:r w:rsidDel="00000000" w:rsidR="00000000" w:rsidRPr="00000000">
              <w:rPr>
                <w:rtl w:val="0"/>
              </w:rPr>
              <w:t xml:space="preserve">Fixed broadband subscriptions (per 100 people)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0A">
            <w:pPr>
              <w:spacing w:after="240" w:before="240" w:lineRule="auto"/>
              <w:rPr/>
            </w:pPr>
            <w:r w:rsidDel="00000000" w:rsidR="00000000" w:rsidRPr="00000000">
              <w:rPr>
                <w:rtl w:val="0"/>
              </w:rPr>
              <w:t xml:space="preserve">2015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0B">
            <w:pPr>
              <w:spacing w:after="240" w:before="240" w:lineRule="auto"/>
              <w:rPr/>
            </w:pPr>
            <w:r w:rsidDel="00000000" w:rsidR="00000000" w:rsidRPr="00000000">
              <w:rPr>
                <w:rtl w:val="0"/>
              </w:rPr>
              <w:t xml:space="preserve">2022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0C">
            <w:pPr>
              <w:spacing w:after="240" w:before="240" w:lineRule="auto"/>
              <w:rPr/>
            </w:pPr>
            <w:r w:rsidDel="00000000" w:rsidR="00000000" w:rsidRPr="00000000">
              <w:rPr>
                <w:rtl w:val="0"/>
              </w:rPr>
              <w:t xml:space="preserve">216</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0D">
            <w:pPr>
              <w:spacing w:after="240" w:before="240" w:lineRule="auto"/>
              <w:rPr/>
            </w:pPr>
            <w:r w:rsidDel="00000000" w:rsidR="00000000" w:rsidRPr="00000000">
              <w:rPr>
                <w:rtl w:val="0"/>
              </w:rPr>
              <w:t xml:space="preserve">208</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0E">
            <w:pPr>
              <w:spacing w:after="240" w:before="240" w:lineRule="auto"/>
              <w:rPr/>
            </w:pPr>
            <w:r w:rsidDel="00000000" w:rsidR="00000000" w:rsidRPr="00000000">
              <w:rPr>
                <w:rtl w:val="0"/>
              </w:rPr>
              <w:t xml:space="preserve">0.962963</w:t>
            </w:r>
          </w:p>
        </w:tc>
      </w:tr>
      <w:tr>
        <w:trPr>
          <w:cantSplit w:val="0"/>
          <w:trHeight w:val="104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0F">
            <w:pPr>
              <w:spacing w:after="240" w:before="240" w:lineRule="auto"/>
              <w:rPr/>
            </w:pPr>
            <w:r w:rsidDel="00000000" w:rsidR="00000000" w:rsidRPr="00000000">
              <w:rPr>
                <w:rtl w:val="0"/>
              </w:rPr>
              <w:t xml:space="preserve">IT.CEL.SETS.P2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10">
            <w:pPr>
              <w:spacing w:after="240" w:before="240" w:lineRule="auto"/>
              <w:rPr/>
            </w:pPr>
            <w:r w:rsidDel="00000000" w:rsidR="00000000" w:rsidRPr="00000000">
              <w:rPr>
                <w:rtl w:val="0"/>
              </w:rPr>
              <w:t xml:space="preserve">Mobile cellular subscriptions (per 100 people)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11">
            <w:pPr>
              <w:spacing w:after="240" w:before="240" w:lineRule="auto"/>
              <w:rPr/>
            </w:pPr>
            <w:r w:rsidDel="00000000" w:rsidR="00000000" w:rsidRPr="00000000">
              <w:rPr>
                <w:rtl w:val="0"/>
              </w:rPr>
              <w:t xml:space="preserve">2015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12">
            <w:pPr>
              <w:spacing w:after="240" w:before="240" w:lineRule="auto"/>
              <w:rPr/>
            </w:pPr>
            <w:r w:rsidDel="00000000" w:rsidR="00000000" w:rsidRPr="00000000">
              <w:rPr>
                <w:rtl w:val="0"/>
              </w:rPr>
              <w:t xml:space="preserve">2022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13">
            <w:pPr>
              <w:spacing w:after="240" w:before="240" w:lineRule="auto"/>
              <w:rPr/>
            </w:pPr>
            <w:r w:rsidDel="00000000" w:rsidR="00000000" w:rsidRPr="00000000">
              <w:rPr>
                <w:rtl w:val="0"/>
              </w:rPr>
              <w:t xml:space="preserve">216</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14">
            <w:pPr>
              <w:spacing w:after="240" w:before="240" w:lineRule="auto"/>
              <w:rPr/>
            </w:pPr>
            <w:r w:rsidDel="00000000" w:rsidR="00000000" w:rsidRPr="00000000">
              <w:rPr>
                <w:rtl w:val="0"/>
              </w:rPr>
              <w:t xml:space="preserve">210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15">
            <w:pPr>
              <w:spacing w:after="240" w:before="240" w:lineRule="auto"/>
              <w:rPr/>
            </w:pPr>
            <w:r w:rsidDel="00000000" w:rsidR="00000000" w:rsidRPr="00000000">
              <w:rPr>
                <w:rtl w:val="0"/>
              </w:rPr>
              <w:t xml:space="preserve">0.972222</w:t>
            </w:r>
          </w:p>
        </w:tc>
      </w:tr>
      <w:tr>
        <w:trPr>
          <w:cantSplit w:val="0"/>
          <w:trHeight w:val="77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16">
            <w:pPr>
              <w:spacing w:after="240" w:before="240" w:lineRule="auto"/>
              <w:rPr/>
            </w:pPr>
            <w:r w:rsidDel="00000000" w:rsidR="00000000" w:rsidRPr="00000000">
              <w:rPr>
                <w:rtl w:val="0"/>
              </w:rPr>
              <w:t xml:space="preserve">IT.NET.SECR.P6</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17">
            <w:pPr>
              <w:spacing w:after="240" w:before="240" w:lineRule="auto"/>
              <w:rPr/>
            </w:pPr>
            <w:r w:rsidDel="00000000" w:rsidR="00000000" w:rsidRPr="00000000">
              <w:rPr>
                <w:rtl w:val="0"/>
              </w:rPr>
              <w:t xml:space="preserve">Secure Internet servers (per 1 million people)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18">
            <w:pPr>
              <w:spacing w:after="240" w:before="240" w:lineRule="auto"/>
              <w:rPr/>
            </w:pPr>
            <w:r w:rsidDel="00000000" w:rsidR="00000000" w:rsidRPr="00000000">
              <w:rPr>
                <w:rtl w:val="0"/>
              </w:rPr>
              <w:t xml:space="preserve">2015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19">
            <w:pPr>
              <w:spacing w:after="240" w:before="240" w:lineRule="auto"/>
              <w:rPr/>
            </w:pPr>
            <w:r w:rsidDel="00000000" w:rsidR="00000000" w:rsidRPr="00000000">
              <w:rPr>
                <w:rtl w:val="0"/>
              </w:rPr>
              <w:t xml:space="preserve">2022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1A">
            <w:pPr>
              <w:spacing w:after="240" w:before="240" w:lineRule="auto"/>
              <w:rPr/>
            </w:pPr>
            <w:r w:rsidDel="00000000" w:rsidR="00000000" w:rsidRPr="00000000">
              <w:rPr>
                <w:rtl w:val="0"/>
              </w:rPr>
              <w:t xml:space="preserve">216</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1B">
            <w:pPr>
              <w:spacing w:after="240" w:before="240" w:lineRule="auto"/>
              <w:rPr/>
            </w:pPr>
            <w:r w:rsidDel="00000000" w:rsidR="00000000" w:rsidRPr="00000000">
              <w:rPr>
                <w:rtl w:val="0"/>
              </w:rPr>
              <w:t xml:space="preserve">215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1C">
            <w:pPr>
              <w:spacing w:after="240" w:before="240" w:lineRule="auto"/>
              <w:rPr/>
            </w:pPr>
            <w:r w:rsidDel="00000000" w:rsidR="00000000" w:rsidRPr="00000000">
              <w:rPr>
                <w:rtl w:val="0"/>
              </w:rPr>
              <w:t xml:space="preserve">0.995370</w:t>
            </w:r>
          </w:p>
        </w:tc>
      </w:tr>
    </w:tbl>
    <w:p w:rsidR="00000000" w:rsidDel="00000000" w:rsidP="00000000" w:rsidRDefault="00000000" w:rsidRPr="00000000" w14:paraId="0000011D">
      <w:pPr>
        <w:spacing w:after="240" w:before="240" w:lineRule="auto"/>
        <w:rPr/>
      </w:pPr>
      <w:r w:rsidDel="00000000" w:rsidR="00000000" w:rsidRPr="00000000">
        <w:rPr>
          <w:b w:val="1"/>
          <w:bCs w:val="1"/>
          <w:rtl w:val="0"/>
        </w:rPr>
        <w:t xml:space="preserve">Bảng 3.2</w:t>
      </w:r>
      <w:r w:rsidDel="00000000" w:rsidR="00000000" w:rsidRPr="00000000">
        <w:rPr>
          <w:rtl w:val="0"/>
        </w:rPr>
        <w:t xml:space="preserve"> báo cáo coverage theo chỉ báo trong toàn bộ giai đoạn nghiên cứu. Kết quả là cơ sở thực nghiệm cho việc thiết kế quy tắc missingness và cho các kiểm định độ bền ở các mục tiếp theo.</w:t>
      </w:r>
    </w:p>
    <w:p w:rsidR="00000000" w:rsidDel="00000000" w:rsidP="00000000" w:rsidRDefault="00000000" w:rsidRPr="00000000" w14:paraId="0000011E">
      <w:pPr>
        <w:spacing w:after="240" w:before="240" w:lineRule="auto"/>
        <w:rPr/>
      </w:pPr>
      <w:r w:rsidDel="00000000" w:rsidR="00000000" w:rsidRPr="00000000">
        <w:rPr>
          <w:rtl w:val="0"/>
        </w:rPr>
        <w:t xml:space="preserve">Tuy nhiên, theo cửa sổ nghiên cứu phản ánh “khả dụng tối thiểu” theo quốc gia, nhưng không mô tả được biến thiên thiếu hụt theo thời gian. Vì vậy, nghiên cứu tiếp tục kiểm toán </w:t>
      </w:r>
      <w:r w:rsidDel="00000000" w:rsidR="00000000" w:rsidRPr="00000000">
        <w:rPr>
          <w:b w:val="1"/>
          <w:bCs w:val="1"/>
          <w:rtl w:val="0"/>
        </w:rPr>
        <w:t xml:space="preserve">missingness theo năm</w:t>
      </w:r>
      <w:r w:rsidDel="00000000" w:rsidR="00000000" w:rsidRPr="00000000">
        <w:rPr>
          <w:rtl w:val="0"/>
        </w:rPr>
        <w:t xml:space="preserve"> cho từng chỉ báo cốt lõi. Kết quả được trực quan hoá theo đường xu hướng coverage theo năm trong </w:t>
      </w:r>
      <w:r w:rsidDel="00000000" w:rsidR="00000000" w:rsidRPr="00000000">
        <w:rPr>
          <w:b w:val="1"/>
          <w:bCs w:val="1"/>
          <w:rtl w:val="0"/>
        </w:rPr>
        <w:t xml:space="preserve">Hình 3.3</w:t>
      </w:r>
      <w:r w:rsidDel="00000000" w:rsidR="00000000" w:rsidRPr="00000000">
        <w:rPr>
          <w:rtl w:val="0"/>
        </w:rPr>
        <w:t xml:space="preserve">,  qua đó nhận diện các năm có suy giảm độ phủ và các chỉ báo có độ ổn định thấp hơn theo thời gian. Đây là một bước quan trọng để tránh sai lệch trong phân tích tiến hoá: nếu độ phủ theo năm giảm mạnh ở một chỉ báo, việc so sánh mức chỉ số giữa các năm mà không kiểm soát missingness có thể dẫn đến kết luận sai.</w:t>
      </w:r>
    </w:p>
    <w:p w:rsidR="00000000" w:rsidDel="00000000" w:rsidP="00000000" w:rsidRDefault="00000000" w:rsidRPr="00000000" w14:paraId="0000011F">
      <w:pPr>
        <w:spacing w:after="240" w:before="240" w:lineRule="auto"/>
        <w:rPr>
          <w:b w:val="1"/>
          <w:bCs w:val="1"/>
        </w:rPr>
      </w:pPr>
      <w:r w:rsidDel="00000000" w:rsidR="00000000" w:rsidRPr="00000000">
        <w:rPr>
          <w:b w:val="1"/>
          <w:bCs w:val="1"/>
          <w:rtl w:val="0"/>
        </w:rPr>
        <w:t xml:space="preserve">Hình 3.3. Coverage theo năm của các chỉ báo DII-Core (2015–2022)</w:t>
      </w:r>
    </w:p>
    <w:p w:rsidR="00000000" w:rsidDel="00000000" w:rsidP="00000000" w:rsidRDefault="00000000" w:rsidRPr="00000000" w14:paraId="00000120">
      <w:pPr>
        <w:spacing w:after="240" w:before="240" w:lineRule="auto"/>
        <w:rPr>
          <w:b w:val="1"/>
          <w:bCs w:val="1"/>
        </w:rPr>
      </w:pPr>
      <w:r w:rsidDel="00000000" w:rsidR="00000000" w:rsidRPr="00000000">
        <w:rPr>
          <w:b w:val="1"/>
          <w:bCs w:val="1"/>
        </w:rPr>
        <w:drawing>
          <wp:inline distB="114300" distT="114300" distL="114300" distR="114300">
            <wp:extent cx="5731200" cy="2870200"/>
            <wp:effectExtent b="0" l="0" r="0" t="0"/>
            <wp:docPr id="29" name="image27.png"/>
            <a:graphic>
              <a:graphicData uri="http://schemas.openxmlformats.org/drawingml/2006/picture">
                <pic:pic>
                  <pic:nvPicPr>
                    <pic:cNvPr id="0" name="image27.png"/>
                    <pic:cNvPicPr preferRelativeResize="0"/>
                  </pic:nvPicPr>
                  <pic:blipFill>
                    <a:blip r:embed="rId7"/>
                    <a:srcRect b="0" l="0" r="0" t="0"/>
                    <a:stretch>
                      <a:fillRect/>
                    </a:stretch>
                  </pic:blipFill>
                  <pic:spPr>
                    <a:xfrm>
                      <a:off x="0" y="0"/>
                      <a:ext cx="57312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121">
      <w:pPr>
        <w:spacing w:after="240" w:before="240" w:lineRule="auto"/>
        <w:rPr/>
      </w:pPr>
      <w:r w:rsidDel="00000000" w:rsidR="00000000" w:rsidRPr="00000000">
        <w:rPr>
          <w:b w:val="1"/>
          <w:bCs w:val="1"/>
          <w:rtl w:val="0"/>
        </w:rPr>
        <w:t xml:space="preserve">Hình 3.3</w:t>
      </w:r>
      <w:r w:rsidDel="00000000" w:rsidR="00000000" w:rsidRPr="00000000">
        <w:rPr>
          <w:rtl w:val="0"/>
        </w:rPr>
        <w:t xml:space="preserve"> mô tả biến thiên độ phủ theo năm của sáu chỉ báo cốt lõi. Trực quan này đóng vai trò bằng chứng cho các quyết định phương pháp liên quan đến missingness trong các mục xây dựng chỉ số.</w:t>
      </w:r>
    </w:p>
    <w:p w:rsidR="00000000" w:rsidDel="00000000" w:rsidP="00000000" w:rsidRDefault="00000000" w:rsidRPr="00000000" w14:paraId="00000122">
      <w:pPr>
        <w:spacing w:after="240" w:before="240" w:lineRule="auto"/>
        <w:rPr/>
      </w:pPr>
      <w:r w:rsidDel="00000000" w:rsidR="00000000" w:rsidRPr="00000000">
        <w:rPr>
          <w:rtl w:val="0"/>
        </w:rPr>
        <w:t xml:space="preserve">Ở cấp panel, mức độ ổn định theo thời gian được thể hiện thêm bằng số quốc gia trong mẫu theo năm và tỷ lệ quốc gia có thể tính được DII-Core theo năm. Hình 3.4a và Hình 3.4b trình bày hai đại lượng này để phản ánh tính nhất quán của nền quan sát theo thời gian trước khi chuyển sang các bước tiền xử lý, chuẩn hoá và tổng hợp chỉ số.</w:t>
      </w:r>
    </w:p>
    <w:p w:rsidR="00000000" w:rsidDel="00000000" w:rsidP="00000000" w:rsidRDefault="00000000" w:rsidRPr="00000000" w14:paraId="00000123">
      <w:pPr>
        <w:spacing w:after="240" w:before="240" w:lineRule="auto"/>
        <w:rPr/>
      </w:pPr>
      <w:r w:rsidDel="00000000" w:rsidR="00000000" w:rsidRPr="00000000">
        <w:rPr>
          <w:b w:val="1"/>
          <w:bCs w:val="1"/>
          <w:rtl w:val="0"/>
        </w:rPr>
        <w:t xml:space="preserve">Hình 3.4a. Số quốc gia trong panel theo năm</w:t>
        <w:br w:type="textWrapping"/>
      </w:r>
      <w:r w:rsidDel="00000000" w:rsidR="00000000" w:rsidRPr="00000000">
        <w:rPr/>
        <w:drawing>
          <wp:inline distB="114300" distT="114300" distL="114300" distR="114300">
            <wp:extent cx="5731200" cy="2870200"/>
            <wp:effectExtent b="0" l="0" r="0" t="0"/>
            <wp:docPr id="6" name="image17.png"/>
            <a:graphic>
              <a:graphicData uri="http://schemas.openxmlformats.org/drawingml/2006/picture">
                <pic:pic>
                  <pic:nvPicPr>
                    <pic:cNvPr id="0" name="image17.png"/>
                    <pic:cNvPicPr preferRelativeResize="0"/>
                  </pic:nvPicPr>
                  <pic:blipFill>
                    <a:blip r:embed="rId8"/>
                    <a:srcRect b="0" l="0" r="0" t="0"/>
                    <a:stretch>
                      <a:fillRect/>
                    </a:stretch>
                  </pic:blipFill>
                  <pic:spPr>
                    <a:xfrm>
                      <a:off x="0" y="0"/>
                      <a:ext cx="57312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124">
      <w:pPr>
        <w:spacing w:after="240" w:before="240" w:lineRule="auto"/>
        <w:rPr/>
      </w:pPr>
      <w:r w:rsidDel="00000000" w:rsidR="00000000" w:rsidRPr="00000000">
        <w:rPr>
          <w:b w:val="1"/>
          <w:bCs w:val="1"/>
          <w:rtl w:val="0"/>
        </w:rPr>
        <w:t xml:space="preserve">Hình 3.4b. Tỷ lệ quốc gia có DII-Core theo năm</w:t>
        <w:br w:type="textWrapping"/>
      </w:r>
      <w:r w:rsidDel="00000000" w:rsidR="00000000" w:rsidRPr="00000000">
        <w:rPr/>
        <w:drawing>
          <wp:inline distB="114300" distT="114300" distL="114300" distR="114300">
            <wp:extent cx="5731200" cy="2870200"/>
            <wp:effectExtent b="0" l="0" r="0" t="0"/>
            <wp:docPr id="4" name="image20.png"/>
            <a:graphic>
              <a:graphicData uri="http://schemas.openxmlformats.org/drawingml/2006/picture">
                <pic:pic>
                  <pic:nvPicPr>
                    <pic:cNvPr id="0" name="image20.png"/>
                    <pic:cNvPicPr preferRelativeResize="0"/>
                  </pic:nvPicPr>
                  <pic:blipFill>
                    <a:blip r:embed="rId9"/>
                    <a:srcRect b="0" l="0" r="0" t="0"/>
                    <a:stretch>
                      <a:fillRect/>
                    </a:stretch>
                  </pic:blipFill>
                  <pic:spPr>
                    <a:xfrm>
                      <a:off x="0" y="0"/>
                      <a:ext cx="57312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125">
      <w:pPr>
        <w:spacing w:after="240" w:before="240" w:lineRule="auto"/>
        <w:rPr/>
      </w:pPr>
      <w:r w:rsidDel="00000000" w:rsidR="00000000" w:rsidRPr="00000000">
        <w:rPr>
          <w:b w:val="1"/>
          <w:bCs w:val="1"/>
          <w:rtl w:val="0"/>
        </w:rPr>
        <w:t xml:space="preserve">Hình 3.4a–3.4b</w:t>
      </w:r>
      <w:r w:rsidDel="00000000" w:rsidR="00000000" w:rsidRPr="00000000">
        <w:rPr>
          <w:rtl w:val="0"/>
        </w:rPr>
        <w:t xml:space="preserve"> minh hoạ độ phủ panel theo thời gian ở cấp quốc gia và tỷ lệ quan sát đủ điều kiện tính DII-Core. Đây là lớp kiểm toán dữ liệu ở cấp cấu trúc panel trước khi đi vào các bước chuẩn hoá và tổng hợp chỉ số.</w:t>
      </w:r>
    </w:p>
    <w:p w:rsidR="00000000" w:rsidDel="00000000" w:rsidP="00000000" w:rsidRDefault="00000000" w:rsidRPr="00000000" w14:paraId="00000126">
      <w:pPr>
        <w:spacing w:after="240" w:before="240" w:lineRule="auto"/>
        <w:rPr/>
      </w:pPr>
      <w:del w:author="Huyền Phan Thị Minh" w:id="0" w:date="2026-01-24T13:01:35Z">
        <w:r w:rsidDel="00000000" w:rsidR="00000000" w:rsidRPr="00000000">
          <w:rPr>
            <w:rtl w:val="0"/>
          </w:rPr>
          <w:delText xml:space="preserve">Dữ liệu đầu vào cho DII-Core cho thấy độ phủ cao ở cấp chỉ số tổng trong toàn bộ giai đoạn 2015–2022, đồng thời tồn tại missingness có tính hệ thống ở một số chỉ báo, đặc biệt trong nhóm vốn nhân lực. Vì vậy, các bước  tiếp theo tập trung trình bày các quy tắc tiền xử lý, biến đổi phân phối và điều kiện tính điểm ở cấp trụ và cấp chỉ số tổng, nhằm đảm bảo rằng việc chuẩn hoá và tổng hợp được thực hiện trên một nền dữ liệu có kiểm soát và có thể kiểm toán.</w:delText>
        </w:r>
      </w:del>
      <w:r w:rsidDel="00000000" w:rsidR="00000000" w:rsidRPr="00000000">
        <w:rPr>
          <w:rtl w:val="0"/>
        </w:rPr>
      </w:r>
    </w:p>
    <w:p w:rsidR="00000000" w:rsidDel="00000000" w:rsidP="00000000" w:rsidRDefault="00000000" w:rsidRPr="00000000" w14:paraId="00000127">
      <w:pPr>
        <w:pStyle w:val="Heading2"/>
        <w:keepNext w:val="0"/>
        <w:keepLines w:val="0"/>
        <w:spacing w:after="80" w:before="360" w:line="259" w:lineRule="auto"/>
        <w:ind w:left="0"/>
        <w:rPr>
          <w:sz w:val="26"/>
          <w:szCs w:val="26"/>
        </w:rPr>
      </w:pPr>
      <w:bookmarkStart w:colFirst="0" w:colLast="0" w:name="_vt6384tobo4r" w:id="24"/>
      <w:bookmarkEnd w:id="24"/>
      <w:r w:rsidDel="00000000" w:rsidR="00000000" w:rsidRPr="00000000">
        <w:rPr>
          <w:sz w:val="26"/>
          <w:szCs w:val="26"/>
          <w:rtl w:val="0"/>
        </w:rPr>
        <w:t xml:space="preserve">3.4. Tiền xử lý dữ liệu và quy tắc biến đổi chỉ báo trước khi chuẩn hoá</w:t>
      </w:r>
    </w:p>
    <w:p w:rsidR="00000000" w:rsidDel="00000000" w:rsidP="00000000" w:rsidRDefault="00000000" w:rsidRPr="00000000" w14:paraId="00000128">
      <w:pPr>
        <w:spacing w:after="240" w:before="240" w:lineRule="auto"/>
        <w:rPr/>
      </w:pPr>
      <w:r w:rsidDel="00000000" w:rsidR="00000000" w:rsidRPr="00000000">
        <w:rPr>
          <w:rtl w:val="0"/>
        </w:rPr>
        <w:t xml:space="preserve">Một chỉ số tổng hợp chỉ có thể giữ được ý nghĩa đo lường khi dữ liệu đầu vào được đưa về trạng thái “sẵn sàng cho chuẩn hoá và tổng hợp”. Với dữ liệu đa quốc gia từ WDI/WBI, hai nhóm rủi ro phương pháp cần được xử lý tường minh trước khi bước vào các phép chuẩn hoá. Nhóm thứ nhất liên quan đến đặc tính phân phối của chỉ báo: một số biến có độ lệch rất lớn và có thể xuất hiện ngoại lệ cực trị, khiến các phép chuẩn hoá dựa trên trung bình–độ lệch chuẩn bị chi phối bởi một số quan sát và làm giảm năng lực phân biệt của thang đo đối với phần lớn quốc gia. Nhóm thứ hai liên quan đến missingness: độ thiếu dữ liệu không đồng đều theo chỉ báo và theo năm có thể làm thay đổi cấu trúc thông tin của điểm trụ và điểm chỉ số tổng, kéo theo khả năng diễn giải bị suy giảm nếu không có điều kiện tối thiểu về mức độ khả dụng dữ liệu. Vì vậy, mục này thiết lập các quy tắc tiền xử lý của DII-Core theo hướng kiểm toán: các biến đổi và ngưỡng missingness được nêu rõ, được cố định như một phần của thiết kế đo lường, và được trình bày bằng bảng/hình để có thể kiểm tra trực tiếp trong luận văn.</w:t>
      </w:r>
    </w:p>
    <w:p w:rsidR="00000000" w:rsidDel="00000000" w:rsidP="00000000" w:rsidRDefault="00000000" w:rsidRPr="00000000" w14:paraId="00000129">
      <w:pPr>
        <w:spacing w:after="240" w:before="240" w:lineRule="auto"/>
        <w:rPr/>
      </w:pPr>
      <w:r w:rsidDel="00000000" w:rsidR="00000000" w:rsidRPr="00000000">
        <w:rPr>
          <w:rtl w:val="0"/>
        </w:rPr>
        <w:t xml:space="preserve">Ở cấp chỉ báo, DII-Core được lựa chọn sao cho tất cả các biến đều có cùng định hướng diễn giải: giá trị cao hơn phản ánh mức bao trùm số tốt hơn. Nhờ vậy, bước tiền xử lý không cần thao tác đảo chiều (reverse coding) và tránh được rủi ro tạo ra mâu thuẫn nội tại khi tổng hợp. Tuy nhiên, dù cùng hướng, các chỉ báo vẫn có thể khác nhau đáng kể về hình dạng phân phối. Trong bộ chỉ báo cốt lõi, chỉ báo </w:t>
      </w:r>
      <w:r w:rsidDel="00000000" w:rsidR="00000000" w:rsidRPr="00000000">
        <w:rPr>
          <w:i w:val="1"/>
          <w:iCs w:val="1"/>
          <w:rtl w:val="0"/>
        </w:rPr>
        <w:t xml:space="preserve">Secure Internet servers (per 1 million people)</w:t>
      </w:r>
      <w:r w:rsidDel="00000000" w:rsidR="00000000" w:rsidRPr="00000000">
        <w:rPr>
          <w:rtl w:val="0"/>
        </w:rPr>
        <w:t xml:space="preserve"> có đặc tính phân phối đặc biệt bất cân xứng: phần lớn quốc gia có giá trị thấp trong khi một số ít quốc gia có giá trị cực cao, tạo ra đuôi phải dài. Nếu giữ nguyên thang gốc, độ lệch chuẩn của biến tăng mạnh và các quan sát cực lớn có thể quyết định cấu trúc chuẩn hoá, khiến chênh lệch tương đối giữa phần lớn quốc gia bị “nén” lại. Trong bối cảnh xây dựng chỉ số tổng hợp, hiện tượng này làm suy yếu mục tiêu đo lường: chỉ báo khi đó phản ánh chủ yếu sự tồn tại của một số trường hợp cực trị thay vì phản ánh phổ biến mức độ khác biệt về năng lực hạ tầng số giữa đa số quốc gia.</w:t>
      </w:r>
    </w:p>
    <w:p w:rsidR="00000000" w:rsidDel="00000000" w:rsidP="00000000" w:rsidRDefault="00000000" w:rsidRPr="00000000" w14:paraId="0000012A">
      <w:pPr>
        <w:spacing w:after="240" w:before="240" w:lineRule="auto"/>
        <w:rPr/>
      </w:pPr>
      <w:r w:rsidDel="00000000" w:rsidR="00000000" w:rsidRPr="00000000">
        <w:rPr>
          <w:rtl w:val="0"/>
        </w:rPr>
        <w:t xml:space="preserve">Do đó, luận văn áp dụng biến đổi log(1+x) cho chỉ báo </w:t>
      </w:r>
      <w:r w:rsidDel="00000000" w:rsidR="00000000" w:rsidRPr="00000000">
        <w:rPr>
          <w:i w:val="1"/>
          <w:iCs w:val="1"/>
          <w:rtl w:val="0"/>
        </w:rPr>
        <w:t xml:space="preserve">Secure Internet servers</w:t>
      </w:r>
      <w:r w:rsidDel="00000000" w:rsidR="00000000" w:rsidRPr="00000000">
        <w:rPr>
          <w:rtl w:val="0"/>
        </w:rPr>
        <w:t xml:space="preserve"> trước khi thực hiện các bước chuẩn hoá. Lựa chọn log(1+x) có ý nghĩa phương pháp rõ ràng: (i) giảm độ lệch phải và giảm mức độ chi phối của ngoại lệ cực trị lên trung bình và độ lệch chuẩn; (ii) chuyển trọng tâm từ chênh lệch tuyệt đối sang chênh lệch tương đối, phù hợp hơn cho so sánh xuyên quốc gia trong bối cảnh phân phối bị kéo dài; và (iii) cải thiện khả năng phân biệt của biến đối với dải giá trị nơi phần lớn quốc gia tập trung. Hai hình dưới đây cung cấp bằng chứng trực quan cho quyết định này. Hình 3.5A trình bày phân phối của biến ở thang gốc, cho thấy mật độ tập trung ở vùng giá trị thấp và đuôi phải kéo dài. Hình 3.5B trình bày phân phối sau biến đổi log(1+x), thể hiện sự thu hẹp của đuôi phải và sự ổn định hơn của dải phân phối, qua đó giảm rủi ro biến này làm méo bước chuẩn hoá và tổng hợp ở các mục sau.</w:t>
      </w:r>
    </w:p>
    <w:p w:rsidR="00000000" w:rsidDel="00000000" w:rsidP="00000000" w:rsidRDefault="00000000" w:rsidRPr="00000000" w14:paraId="0000012B">
      <w:pPr>
        <w:spacing w:after="240" w:before="240" w:lineRule="auto"/>
        <w:rPr>
          <w:b w:val="1"/>
          <w:bCs w:val="1"/>
        </w:rPr>
      </w:pPr>
      <w:r w:rsidDel="00000000" w:rsidR="00000000" w:rsidRPr="00000000">
        <w:rPr/>
        <w:drawing>
          <wp:inline distB="114300" distT="114300" distL="114300" distR="114300">
            <wp:extent cx="5731200" cy="4292600"/>
            <wp:effectExtent b="0" l="0" r="0" t="0"/>
            <wp:docPr id="21" name="image26.png"/>
            <a:graphic>
              <a:graphicData uri="http://schemas.openxmlformats.org/drawingml/2006/picture">
                <pic:pic>
                  <pic:nvPicPr>
                    <pic:cNvPr id="0" name="image26.png"/>
                    <pic:cNvPicPr preferRelativeResize="0"/>
                  </pic:nvPicPr>
                  <pic:blipFill>
                    <a:blip r:embed="rId10"/>
                    <a:srcRect b="0" l="0" r="0" t="0"/>
                    <a:stretch>
                      <a:fillRect/>
                    </a:stretch>
                  </pic:blipFill>
                  <pic:spPr>
                    <a:xfrm>
                      <a:off x="0" y="0"/>
                      <a:ext cx="5731200" cy="4292600"/>
                    </a:xfrm>
                    <a:prstGeom prst="rect"/>
                    <a:ln/>
                  </pic:spPr>
                </pic:pic>
              </a:graphicData>
            </a:graphic>
          </wp:inline>
        </w:drawing>
      </w:r>
      <w:r w:rsidDel="00000000" w:rsidR="00000000" w:rsidRPr="00000000">
        <w:rPr>
          <w:rtl w:val="0"/>
        </w:rPr>
      </w:r>
    </w:p>
    <w:p w:rsidR="00000000" w:rsidDel="00000000" w:rsidP="00000000" w:rsidRDefault="00000000" w:rsidRPr="00000000" w14:paraId="0000012C">
      <w:pPr>
        <w:spacing w:after="240" w:before="240" w:lineRule="auto"/>
        <w:rPr/>
      </w:pPr>
      <w:r w:rsidDel="00000000" w:rsidR="00000000" w:rsidRPr="00000000">
        <w:rPr>
          <w:b w:val="1"/>
          <w:bCs w:val="1"/>
          <w:rtl w:val="0"/>
        </w:rPr>
        <w:t xml:space="preserve">Hình 3.5A:</w:t>
      </w:r>
      <w:r w:rsidDel="00000000" w:rsidR="00000000" w:rsidRPr="00000000">
        <w:rPr>
          <w:rtl w:val="0"/>
        </w:rPr>
        <w:t xml:space="preserve"> </w:t>
      </w:r>
      <w:r w:rsidDel="00000000" w:rsidR="00000000" w:rsidRPr="00000000">
        <w:rPr>
          <w:i w:val="1"/>
          <w:iCs w:val="1"/>
          <w:rtl w:val="0"/>
        </w:rPr>
        <w:t xml:space="preserve">Distribution of Secure Internet Servers (raw)</w:t>
        <w:br w:type="textWrapping"/>
      </w:r>
      <w:r w:rsidDel="00000000" w:rsidR="00000000" w:rsidRPr="00000000">
        <w:rPr/>
        <w:drawing>
          <wp:inline distB="114300" distT="114300" distL="114300" distR="114300">
            <wp:extent cx="5731200" cy="4292600"/>
            <wp:effectExtent b="0" l="0" r="0" t="0"/>
            <wp:docPr id="16" name="image24.png"/>
            <a:graphic>
              <a:graphicData uri="http://schemas.openxmlformats.org/drawingml/2006/picture">
                <pic:pic>
                  <pic:nvPicPr>
                    <pic:cNvPr id="0" name="image24.png"/>
                    <pic:cNvPicPr preferRelativeResize="0"/>
                  </pic:nvPicPr>
                  <pic:blipFill>
                    <a:blip r:embed="rId11"/>
                    <a:srcRect b="0" l="0" r="0" t="0"/>
                    <a:stretch>
                      <a:fillRect/>
                    </a:stretch>
                  </pic:blipFill>
                  <pic:spPr>
                    <a:xfrm>
                      <a:off x="0" y="0"/>
                      <a:ext cx="5731200" cy="4292600"/>
                    </a:xfrm>
                    <a:prstGeom prst="rect"/>
                    <a:ln/>
                  </pic:spPr>
                </pic:pic>
              </a:graphicData>
            </a:graphic>
          </wp:inline>
        </w:drawing>
      </w:r>
      <w:r w:rsidDel="00000000" w:rsidR="00000000" w:rsidRPr="00000000">
        <w:rPr>
          <w:rtl w:val="0"/>
        </w:rPr>
      </w:r>
    </w:p>
    <w:p w:rsidR="00000000" w:rsidDel="00000000" w:rsidP="00000000" w:rsidRDefault="00000000" w:rsidRPr="00000000" w14:paraId="0000012D">
      <w:pPr>
        <w:spacing w:after="240" w:before="240" w:lineRule="auto"/>
        <w:rPr>
          <w:i w:val="1"/>
          <w:iCs w:val="1"/>
        </w:rPr>
      </w:pPr>
      <w:r w:rsidDel="00000000" w:rsidR="00000000" w:rsidRPr="00000000">
        <w:rPr>
          <w:b w:val="1"/>
          <w:bCs w:val="1"/>
          <w:rtl w:val="0"/>
        </w:rPr>
        <w:t xml:space="preserve">Hình 3.5B:</w:t>
      </w:r>
      <w:r w:rsidDel="00000000" w:rsidR="00000000" w:rsidRPr="00000000">
        <w:rPr>
          <w:rtl w:val="0"/>
        </w:rPr>
        <w:t xml:space="preserve"> </w:t>
      </w:r>
      <w:r w:rsidDel="00000000" w:rsidR="00000000" w:rsidRPr="00000000">
        <w:rPr>
          <w:i w:val="1"/>
          <w:iCs w:val="1"/>
          <w:rtl w:val="0"/>
        </w:rPr>
        <w:t xml:space="preserve">Distribution of Secure Internet Servers (log1p)</w:t>
      </w:r>
    </w:p>
    <w:p w:rsidR="00000000" w:rsidDel="00000000" w:rsidP="00000000" w:rsidRDefault="00000000" w:rsidRPr="00000000" w14:paraId="0000012E">
      <w:pPr>
        <w:spacing w:after="240" w:before="240" w:lineRule="auto"/>
        <w:rPr/>
      </w:pPr>
      <w:r w:rsidDel="00000000" w:rsidR="00000000" w:rsidRPr="00000000">
        <w:rPr>
          <w:rtl w:val="0"/>
        </w:rPr>
        <w:t xml:space="preserve">Các quy tắc tiền xử lý ở cấp chỉ báo được tổng hợp trong Bảng 3.5 như một “bản ghi quyết định” của bước biến đổi. Bảng này trình bày rõ biến nào được giữ nguyên thang gốc, biến nào cần biến đổi phân phối, và lý do phương pháp đi kèm. Với các chỉ báo phổ cập như </w:t>
      </w:r>
      <w:r w:rsidDel="00000000" w:rsidR="00000000" w:rsidRPr="00000000">
        <w:rPr>
          <w:i w:val="1"/>
          <w:iCs w:val="1"/>
          <w:rtl w:val="0"/>
        </w:rPr>
        <w:t xml:space="preserve">Individuals using the Internet (% of population)</w:t>
      </w:r>
      <w:r w:rsidDel="00000000" w:rsidR="00000000" w:rsidRPr="00000000">
        <w:rPr>
          <w:rtl w:val="0"/>
        </w:rPr>
        <w:t xml:space="preserve"> hay </w:t>
      </w:r>
      <w:r w:rsidDel="00000000" w:rsidR="00000000" w:rsidRPr="00000000">
        <w:rPr>
          <w:i w:val="1"/>
          <w:iCs w:val="1"/>
          <w:rtl w:val="0"/>
        </w:rPr>
        <w:t xml:space="preserve">Mobile cellular subscriptions (per 100 people)</w:t>
      </w:r>
      <w:r w:rsidDel="00000000" w:rsidR="00000000" w:rsidRPr="00000000">
        <w:rPr>
          <w:rtl w:val="0"/>
        </w:rPr>
        <w:t xml:space="preserve">, giữ nguyên thang đo gốc giúp bảo toàn ý nghĩa trực tiếp của đơn vị đo và không tạo ra rủi ro phân phối tương tự </w:t>
      </w:r>
      <w:r w:rsidDel="00000000" w:rsidR="00000000" w:rsidRPr="00000000">
        <w:rPr>
          <w:i w:val="1"/>
          <w:iCs w:val="1"/>
          <w:rtl w:val="0"/>
        </w:rPr>
        <w:t xml:space="preserve">secure servers</w:t>
      </w:r>
      <w:r w:rsidDel="00000000" w:rsidR="00000000" w:rsidRPr="00000000">
        <w:rPr>
          <w:rtl w:val="0"/>
        </w:rPr>
        <w:t xml:space="preserve">. Ngược lại, </w:t>
      </w:r>
      <w:r w:rsidDel="00000000" w:rsidR="00000000" w:rsidRPr="00000000">
        <w:rPr>
          <w:i w:val="1"/>
          <w:iCs w:val="1"/>
          <w:rtl w:val="0"/>
        </w:rPr>
        <w:t xml:space="preserve">secure servers</w:t>
      </w:r>
      <w:r w:rsidDel="00000000" w:rsidR="00000000" w:rsidRPr="00000000">
        <w:rPr>
          <w:rtl w:val="0"/>
        </w:rPr>
        <w:t xml:space="preserve"> được xử lý khác biệt vì đặc tính phân phối của nó có thể làm giảm tính ổn định của chuẩn hoá nếu không có bước biến đổi phù hợp. Nhờ đó, bước tiền xử lý không được hiểu như một thao tác kỹ thuật thuần tuý, mà là một phần của thiết kế đo lường nhằm bảo vệ tính diễn giải của chỉ số tổng hợp.</w:t>
      </w:r>
    </w:p>
    <w:p w:rsidR="00000000" w:rsidDel="00000000" w:rsidP="00000000" w:rsidRDefault="00000000" w:rsidRPr="00000000" w14:paraId="0000012F">
      <w:pPr>
        <w:spacing w:after="240" w:before="240" w:lineRule="auto"/>
        <w:rPr/>
      </w:pPr>
      <w:r w:rsidDel="00000000" w:rsidR="00000000" w:rsidRPr="00000000">
        <w:rPr>
          <w:b w:val="1"/>
          <w:bCs w:val="1"/>
          <w:rtl w:val="0"/>
        </w:rPr>
        <w:t xml:space="preserve">Bảng 3.5:</w:t>
      </w:r>
      <w:r w:rsidDel="00000000" w:rsidR="00000000" w:rsidRPr="00000000">
        <w:rPr>
          <w:rtl w:val="0"/>
        </w:rPr>
        <w:t xml:space="preserve"> </w:t>
      </w:r>
      <w:r w:rsidDel="00000000" w:rsidR="00000000" w:rsidRPr="00000000">
        <w:rPr>
          <w:i w:val="1"/>
          <w:iCs w:val="1"/>
          <w:rtl w:val="0"/>
        </w:rPr>
        <w:t xml:space="preserve">Indicator preprocessing rules for DII-Core</w:t>
        <w:br w:type="textWrapping"/>
      </w:r>
      <w:r w:rsidDel="00000000" w:rsidR="00000000" w:rsidRPr="00000000">
        <w:rPr>
          <w:rtl w:val="0"/>
        </w:rPr>
      </w:r>
    </w:p>
    <w:tbl>
      <w:tblPr>
        <w:tblStyle w:val="Table5"/>
        <w:tblW w:w="9025.511811023624"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1052.6616808882154"/>
        <w:gridCol w:w="3842.451158040392"/>
        <w:gridCol w:w="1137.62988831417"/>
        <w:gridCol w:w="2992.7690837808454"/>
        <w:tblGridChange w:id="0">
          <w:tblGrid>
            <w:gridCol w:w="1052.6616808882154"/>
            <w:gridCol w:w="3842.451158040392"/>
            <w:gridCol w:w="1137.62988831417"/>
            <w:gridCol w:w="2992.7690837808454"/>
          </w:tblGrid>
        </w:tblGridChange>
      </w:tblGrid>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30">
            <w:pPr>
              <w:spacing w:after="240" w:before="240" w:lineRule="auto"/>
              <w:jc w:val="center"/>
              <w:rPr/>
            </w:pPr>
            <w:r w:rsidDel="00000000" w:rsidR="00000000" w:rsidRPr="00000000">
              <w:rPr>
                <w:b w:val="1"/>
                <w:bCs w:val="1"/>
                <w:rtl w:val="0"/>
              </w:rPr>
              <w:t xml:space="preserve">level</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31">
            <w:pPr>
              <w:spacing w:after="240" w:before="240" w:lineRule="auto"/>
              <w:jc w:val="center"/>
              <w:rPr/>
            </w:pPr>
            <w:r w:rsidDel="00000000" w:rsidR="00000000" w:rsidRPr="00000000">
              <w:rPr>
                <w:b w:val="1"/>
                <w:bCs w:val="1"/>
                <w:rtl w:val="0"/>
              </w:rPr>
              <w:t xml:space="preserve">rule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32">
            <w:pPr>
              <w:spacing w:after="240" w:before="240" w:lineRule="auto"/>
              <w:jc w:val="center"/>
              <w:rPr/>
            </w:pPr>
            <w:r w:rsidDel="00000000" w:rsidR="00000000" w:rsidRPr="00000000">
              <w:rPr>
                <w:b w:val="1"/>
                <w:bCs w:val="1"/>
                <w:rtl w:val="0"/>
              </w:rPr>
              <w:t xml:space="preserve">threshold</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33">
            <w:pPr>
              <w:spacing w:after="240" w:before="240" w:lineRule="auto"/>
              <w:jc w:val="center"/>
              <w:rPr/>
            </w:pPr>
            <w:r w:rsidDel="00000000" w:rsidR="00000000" w:rsidRPr="00000000">
              <w:rPr>
                <w:b w:val="1"/>
                <w:bCs w:val="1"/>
                <w:rtl w:val="0"/>
              </w:rPr>
              <w:t xml:space="preserve">methodological_rationale</w:t>
            </w:r>
            <w:r w:rsidDel="00000000" w:rsidR="00000000" w:rsidRPr="00000000">
              <w:rPr>
                <w:rtl w:val="0"/>
              </w:rPr>
            </w:r>
          </w:p>
        </w:tc>
      </w:tr>
      <w:tr>
        <w:trPr>
          <w:cantSplit w:val="0"/>
          <w:trHeight w:val="131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34">
            <w:pPr>
              <w:spacing w:after="240" w:before="240" w:lineRule="auto"/>
              <w:rPr/>
            </w:pPr>
            <w:r w:rsidDel="00000000" w:rsidR="00000000" w:rsidRPr="00000000">
              <w:rPr>
                <w:rtl w:val="0"/>
              </w:rPr>
              <w:t xml:space="preserve">Trụ (pillar score)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35">
            <w:pPr>
              <w:spacing w:after="240" w:before="240" w:lineRule="auto"/>
              <w:rPr/>
            </w:pPr>
            <w:r w:rsidDel="00000000" w:rsidR="00000000" w:rsidRPr="00000000">
              <w:rPr>
                <w:rtl w:val="0"/>
              </w:rPr>
              <w:t xml:space="preserve">Tính điểm trụ nếu số chỉ báo quan sát được trong trụ ≥ MIN_INDICATORS_PER_PILLAR.</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36">
            <w:pPr>
              <w:spacing w:after="240" w:before="240" w:lineRule="auto"/>
              <w:rPr/>
            </w:pPr>
            <w:r w:rsidDel="00000000" w:rsidR="00000000" w:rsidRPr="00000000">
              <w:rPr>
                <w:rtl w:val="0"/>
              </w:rPr>
              <w:t xml:space="preserve">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37">
            <w:pPr>
              <w:spacing w:after="240" w:before="240" w:lineRule="auto"/>
              <w:rPr/>
            </w:pPr>
            <w:r w:rsidDel="00000000" w:rsidR="00000000" w:rsidRPr="00000000">
              <w:rPr>
                <w:rtl w:val="0"/>
              </w:rPr>
              <w:t xml:space="preserve">Đảm bảo mỗi điểm trụ còn đủ thông tin nội dung để diễn giải; tránh điểm trụ dựa trên quá ít dữ liệu.</w:t>
            </w:r>
          </w:p>
        </w:tc>
      </w:tr>
      <w:tr>
        <w:trPr>
          <w:cantSplit w:val="0"/>
          <w:trHeight w:val="131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38">
            <w:pPr>
              <w:spacing w:after="240" w:before="240" w:lineRule="auto"/>
              <w:rPr/>
            </w:pPr>
            <w:r w:rsidDel="00000000" w:rsidR="00000000" w:rsidRPr="00000000">
              <w:rPr>
                <w:rtl w:val="0"/>
              </w:rPr>
              <w:t xml:space="preserve">Chỉ số tổng (DII-Core)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39">
            <w:pPr>
              <w:spacing w:after="240" w:before="240" w:lineRule="auto"/>
              <w:rPr/>
            </w:pPr>
            <w:r w:rsidDel="00000000" w:rsidR="00000000" w:rsidRPr="00000000">
              <w:rPr>
                <w:rFonts w:ascii="Caudex" w:cs="Caudex" w:eastAsia="Caudex" w:hAnsi="Caudex"/>
                <w:rtl w:val="0"/>
              </w:rPr>
              <w:t xml:space="preserve">Tính DII-Core nếu số trụ khả dụng ≥ MIN_PILLARS_FOR_DII.</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3A">
            <w:pPr>
              <w:spacing w:after="240" w:before="240" w:lineRule="auto"/>
              <w:rPr/>
            </w:pPr>
            <w:r w:rsidDel="00000000" w:rsidR="00000000" w:rsidRPr="00000000">
              <w:rPr>
                <w:rtl w:val="0"/>
              </w:rPr>
              <w:t xml:space="preserve">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3B">
            <w:pPr>
              <w:spacing w:after="240" w:before="240" w:lineRule="auto"/>
              <w:rPr/>
            </w:pPr>
            <w:r w:rsidDel="00000000" w:rsidR="00000000" w:rsidRPr="00000000">
              <w:rPr>
                <w:rtl w:val="0"/>
              </w:rPr>
              <w:t xml:space="preserve">Giảm rủi ro tính chỉ số từ cấu trúc quá thiếu; cân bằng giữa độ phủ toàn cầu và tính hợp lệ nội dung.</w:t>
            </w:r>
          </w:p>
        </w:tc>
      </w:tr>
      <w:tr>
        <w:trPr>
          <w:cantSplit w:val="0"/>
          <w:trHeight w:val="158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3C">
            <w:pPr>
              <w:spacing w:after="240" w:before="240" w:lineRule="auto"/>
              <w:rPr/>
            </w:pPr>
            <w:r w:rsidDel="00000000" w:rsidR="00000000" w:rsidRPr="00000000">
              <w:rPr>
                <w:rtl w:val="0"/>
              </w:rPr>
              <w:t xml:space="preserve">Biến đổi phân phối (Secure servers)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3D">
            <w:pPr>
              <w:spacing w:after="240" w:before="240" w:lineRule="auto"/>
              <w:rPr/>
            </w:pPr>
            <w:r w:rsidDel="00000000" w:rsidR="00000000" w:rsidRPr="00000000">
              <w:rPr>
                <w:rtl w:val="0"/>
              </w:rPr>
              <w:t xml:space="preserve">Áp dụng log(1+x) cho IT.NET.SECR.P6 trước chuẩn hoá.</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3E">
            <w:pPr>
              <w:spacing w:after="240" w:before="240" w:lineRule="auto"/>
              <w:rPr/>
            </w:pPr>
            <w:r w:rsidDel="00000000" w:rsidR="00000000" w:rsidRPr="00000000">
              <w:rPr>
                <w:rtl w:val="0"/>
              </w:rPr>
              <w:t xml:space="preserve">log1p</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3F">
            <w:pPr>
              <w:spacing w:after="240" w:before="240" w:lineRule="auto"/>
              <w:rPr/>
            </w:pPr>
            <w:r w:rsidDel="00000000" w:rsidR="00000000" w:rsidRPr="00000000">
              <w:rPr>
                <w:rtl w:val="0"/>
              </w:rPr>
              <w:t xml:space="preserve">Giảm lệch phải và ảnh hưởng ngoại lệ; tăng ổn định cho chuẩn hoá và tổng hợp chỉ số.</w:t>
            </w:r>
          </w:p>
        </w:tc>
      </w:tr>
    </w:tbl>
    <w:p w:rsidR="00000000" w:rsidDel="00000000" w:rsidP="00000000" w:rsidRDefault="00000000" w:rsidRPr="00000000" w14:paraId="00000140">
      <w:pPr>
        <w:spacing w:after="240" w:before="240" w:lineRule="auto"/>
        <w:rPr/>
      </w:pPr>
      <w:r w:rsidDel="00000000" w:rsidR="00000000" w:rsidRPr="00000000">
        <w:rPr>
          <w:rtl w:val="0"/>
        </w:rPr>
        <w:t xml:space="preserve">Tiền xử lý ở cấp phân phối chưa đủ để bảo đảm rằng các điểm trụ và chỉ số tổng vẫn giữ được nội dung đo lường trong điều kiện dữ liệu thiếu. DII-Core được xây dựng theo cấu trúc ba trụ, mỗi trụ gồm hai chỉ báo; vì vậy, missingness có thể tác động theo hai cơ chế khác nhau. Một mặt, nếu yêu cầu đầy đủ tất cả chỉ báo ở mọi quan sát, độ phủ panel sẽ giảm mạnh và làm xuất hiện thiên lệch mẫu theo hướng loại bỏ không cân xứng các quốc gia có hệ thống thống kê kém hơn. Mặt khác, nếu cho phép tính trụ hoặc tính chỉ số tổng từ quá ít thông tin, điểm số có thể mất ý nghĩa khái niệm: trụ khi đó không còn đại diện cho chiều cạnh mà nó được thiết kế để đo, và chỉ số tổng không còn đại diện cho cấu trúc đa chiều của bao trùm số. Do đó, missingness được xử lý bằng các điều kiện tối thiểu về khả dụng dữ liệu ở hai cấp: cấp trụ và cấp chỉ số tổng.</w:t>
      </w:r>
    </w:p>
    <w:p w:rsidR="00000000" w:rsidDel="00000000" w:rsidP="00000000" w:rsidRDefault="00000000" w:rsidRPr="00000000" w14:paraId="00000141">
      <w:pPr>
        <w:spacing w:after="240" w:before="240" w:lineRule="auto"/>
        <w:rPr/>
      </w:pPr>
      <w:r w:rsidDel="00000000" w:rsidR="00000000" w:rsidRPr="00000000">
        <w:rPr>
          <w:rtl w:val="0"/>
        </w:rPr>
        <w:t xml:space="preserve">Ở cấp trụ, một điểm trụ được tính khi số chỉ báo quan sát được trong trụ đạt ngưỡng tối thiểu. Với cấu trúc hai chỉ báo mỗi trụ, điều kiện này tương đương yêu cầu trụ có ít nhất một chỉ báo khả dụng để duy trì nội dung đo lường tối thiểu. Ở cấp chỉ số tổng, DII-Core được tính khi số trụ khả dụng đạt ngưỡng tối thiểu; với cấu trúc ba trụ, điều kiện này tương đương yêu cầu tối thiểu hai trụ. Quy tắc hai cấp này cố định ngay trong chương phương pháp nhằm đảm bảo tính nhất quán cho toàn bộ các phân tích tiếp theo: các phép so sánh theo thời gian, phân cụm, và đặc biệt các kiểm định độ bền và kiểm toán thống kê đều dựa trên cùng một cơ chế “đủ điều kiện” rõ ràng, thay vì thay đổi ngầm tuỳ theo tập dữ liệu hay theo lựa chọn kỹ thuật ở từng bước.</w:t>
      </w:r>
    </w:p>
    <w:p w:rsidR="00000000" w:rsidDel="00000000" w:rsidP="00000000" w:rsidRDefault="00000000" w:rsidRPr="00000000" w14:paraId="00000142">
      <w:pPr>
        <w:spacing w:after="240" w:before="240" w:lineRule="auto"/>
        <w:rPr/>
      </w:pPr>
      <w:r w:rsidDel="00000000" w:rsidR="00000000" w:rsidRPr="00000000">
        <w:rPr>
          <w:rtl w:val="0"/>
        </w:rPr>
        <w:t xml:space="preserve">Bảng 3.6 trình bày các ngưỡng và quy tắc tương ứng của missingness, đồng thời ghi nhận biến đổi phân phối quan trọng đã nêu ở trên. Việc trình bày bảng này trong chương phương pháp có vai trò như một cam kết đo lường: nó xác định tiêu chuẩn tối thiểu để một quan sát country–year được xem là đủ thông tin để tính điểm trụ và điểm chỉ số tổng, qua đó ràng buộc toàn bộ các bước chuẩn hoá và tổng hợp phía sau vào một định nghĩa nhất quán về chất lượng dữ liệu.</w:t>
      </w:r>
    </w:p>
    <w:p w:rsidR="00000000" w:rsidDel="00000000" w:rsidP="00000000" w:rsidRDefault="00000000" w:rsidRPr="00000000" w14:paraId="00000143">
      <w:pPr>
        <w:spacing w:after="240" w:before="240" w:lineRule="auto"/>
        <w:rPr>
          <w:i w:val="1"/>
          <w:iCs w:val="1"/>
        </w:rPr>
      </w:pPr>
      <w:r w:rsidDel="00000000" w:rsidR="00000000" w:rsidRPr="00000000">
        <w:rPr>
          <w:b w:val="1"/>
          <w:bCs w:val="1"/>
          <w:rtl w:val="0"/>
        </w:rPr>
        <w:t xml:space="preserve">Chèn Bảng 3.6 tại đây:</w:t>
      </w:r>
      <w:r w:rsidDel="00000000" w:rsidR="00000000" w:rsidRPr="00000000">
        <w:rPr>
          <w:rtl w:val="0"/>
        </w:rPr>
        <w:t xml:space="preserve"> </w:t>
      </w:r>
      <w:r w:rsidDel="00000000" w:rsidR="00000000" w:rsidRPr="00000000">
        <w:rPr>
          <w:i w:val="1"/>
          <w:iCs w:val="1"/>
          <w:rtl w:val="0"/>
        </w:rPr>
        <w:t xml:space="preserve">Missingness &amp; transform rules for DII-Core</w:t>
      </w:r>
    </w:p>
    <w:tbl>
      <w:tblPr>
        <w:tblStyle w:val="Table6"/>
        <w:tblW w:w="9025.511811023624"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1192.4044324746612"/>
        <w:gridCol w:w="2323.5390719763163"/>
        <w:gridCol w:w="3581.926358421908"/>
        <w:gridCol w:w="1927.6419481507373"/>
        <w:tblGridChange w:id="0">
          <w:tblGrid>
            <w:gridCol w:w="1192.4044324746612"/>
            <w:gridCol w:w="2323.5390719763163"/>
            <w:gridCol w:w="3581.926358421908"/>
            <w:gridCol w:w="1927.6419481507373"/>
          </w:tblGrid>
        </w:tblGridChange>
      </w:tblGrid>
      <w:tr>
        <w:trPr>
          <w:cantSplit w:val="0"/>
          <w:trHeight w:val="77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44">
            <w:pPr>
              <w:spacing w:after="240" w:before="240" w:lineRule="auto"/>
              <w:jc w:val="center"/>
              <w:rPr/>
            </w:pPr>
            <w:r w:rsidDel="00000000" w:rsidR="00000000" w:rsidRPr="00000000">
              <w:rPr>
                <w:b w:val="1"/>
                <w:bCs w:val="1"/>
                <w:rtl w:val="0"/>
              </w:rPr>
              <w:t xml:space="preserve">Cấp độ</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45">
            <w:pPr>
              <w:spacing w:after="240" w:before="240" w:lineRule="auto"/>
              <w:jc w:val="center"/>
              <w:rPr/>
            </w:pPr>
            <w:r w:rsidDel="00000000" w:rsidR="00000000" w:rsidRPr="00000000">
              <w:rPr>
                <w:b w:val="1"/>
                <w:bCs w:val="1"/>
                <w:rtl w:val="0"/>
              </w:rPr>
              <w:t xml:space="preserve">Quy tắc</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46">
            <w:pPr>
              <w:spacing w:after="240" w:before="240" w:lineRule="auto"/>
              <w:jc w:val="center"/>
              <w:rPr/>
            </w:pPr>
            <w:r w:rsidDel="00000000" w:rsidR="00000000" w:rsidRPr="00000000">
              <w:rPr>
                <w:b w:val="1"/>
                <w:bCs w:val="1"/>
                <w:rtl w:val="0"/>
              </w:rPr>
              <w:t xml:space="preserve">Ngưỡng</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47">
            <w:pPr>
              <w:spacing w:after="240" w:before="240" w:lineRule="auto"/>
              <w:jc w:val="center"/>
              <w:rPr/>
            </w:pPr>
            <w:r w:rsidDel="00000000" w:rsidR="00000000" w:rsidRPr="00000000">
              <w:rPr>
                <w:b w:val="1"/>
                <w:bCs w:val="1"/>
                <w:rtl w:val="0"/>
              </w:rPr>
              <w:t xml:space="preserve">Lập luận phương pháp</w:t>
            </w:r>
            <w:r w:rsidDel="00000000" w:rsidR="00000000" w:rsidRPr="00000000">
              <w:rPr>
                <w:rtl w:val="0"/>
              </w:rPr>
            </w:r>
          </w:p>
        </w:tc>
      </w:tr>
      <w:tr>
        <w:trPr>
          <w:cantSplit w:val="0"/>
          <w:trHeight w:val="185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48">
            <w:pPr>
              <w:spacing w:after="240" w:before="240" w:lineRule="auto"/>
              <w:rPr/>
            </w:pPr>
            <w:r w:rsidDel="00000000" w:rsidR="00000000" w:rsidRPr="00000000">
              <w:rPr>
                <w:rtl w:val="0"/>
              </w:rPr>
              <w:t xml:space="preserve">Trụ (pillar score)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49">
            <w:pPr>
              <w:spacing w:after="240" w:before="240" w:lineRule="auto"/>
              <w:rPr/>
            </w:pPr>
            <w:r w:rsidDel="00000000" w:rsidR="00000000" w:rsidRPr="00000000">
              <w:rPr>
                <w:rtl w:val="0"/>
              </w:rPr>
              <w:t xml:space="preserve">Tính điểm trụ khi số chỉ báo quan sát được trong trụ đạt ngưỡng tối thiểu</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4A">
            <w:pPr>
              <w:spacing w:after="240" w:before="240" w:lineRule="auto"/>
              <w:rPr/>
            </w:pPr>
            <w:r w:rsidDel="00000000" w:rsidR="00000000" w:rsidRPr="00000000">
              <w:rPr>
                <w:rtl w:val="0"/>
              </w:rPr>
              <w:t xml:space="preserve">MIN_INDICATORS_PER_PILLAR = 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4B">
            <w:pPr>
              <w:spacing w:after="240" w:before="240" w:lineRule="auto"/>
              <w:rPr/>
            </w:pPr>
            <w:r w:rsidDel="00000000" w:rsidR="00000000" w:rsidRPr="00000000">
              <w:rPr>
                <w:rtl w:val="0"/>
              </w:rPr>
              <w:t xml:space="preserve">Duy trì độ phủ nhưng tránh tính điểm trụ trong trạng thái không có thông tin đo lường</w:t>
            </w:r>
          </w:p>
        </w:tc>
      </w:tr>
      <w:tr>
        <w:trPr>
          <w:cantSplit w:val="0"/>
          <w:trHeight w:val="212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4C">
            <w:pPr>
              <w:spacing w:after="240" w:before="240" w:lineRule="auto"/>
              <w:rPr/>
            </w:pPr>
            <w:r w:rsidDel="00000000" w:rsidR="00000000" w:rsidRPr="00000000">
              <w:rPr>
                <w:rtl w:val="0"/>
              </w:rPr>
              <w:t xml:space="preserve">Chỉ số tổng (DII-Core)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4D">
            <w:pPr>
              <w:spacing w:after="240" w:before="240" w:lineRule="auto"/>
              <w:rPr/>
            </w:pPr>
            <w:r w:rsidDel="00000000" w:rsidR="00000000" w:rsidRPr="00000000">
              <w:rPr>
                <w:rtl w:val="0"/>
              </w:rPr>
              <w:t xml:space="preserve">Tính DII-Core khi số trụ khả dụng đạt ngưỡng tối thiểu</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4E">
            <w:pPr>
              <w:spacing w:after="240" w:before="240" w:lineRule="auto"/>
              <w:rPr/>
            </w:pPr>
            <w:r w:rsidDel="00000000" w:rsidR="00000000" w:rsidRPr="00000000">
              <w:rPr>
                <w:rtl w:val="0"/>
              </w:rPr>
              <w:t xml:space="preserve">MIN_PILLARS_FOR_DII = 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4F">
            <w:pPr>
              <w:spacing w:after="240" w:before="240" w:lineRule="auto"/>
              <w:rPr/>
            </w:pPr>
            <w:r w:rsidDel="00000000" w:rsidR="00000000" w:rsidRPr="00000000">
              <w:rPr>
                <w:rtl w:val="0"/>
              </w:rPr>
              <w:t xml:space="preserve">Bảo vệ tính hợp lệ nội dung của chỉ số tổng; tránh trường hợp chỉ số đại diện cho quá ít chiều cạnh của khái niệm</w:t>
            </w:r>
          </w:p>
        </w:tc>
      </w:tr>
      <w:tr>
        <w:trPr>
          <w:cantSplit w:val="0"/>
          <w:trHeight w:val="158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50">
            <w:pPr>
              <w:spacing w:after="240" w:before="240" w:lineRule="auto"/>
              <w:rPr/>
            </w:pPr>
            <w:r w:rsidDel="00000000" w:rsidR="00000000" w:rsidRPr="00000000">
              <w:rPr>
                <w:rtl w:val="0"/>
              </w:rPr>
              <w:t xml:space="preserve">Biến đổi phân phối (Secure servers)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51">
            <w:pPr>
              <w:spacing w:after="240" w:before="240" w:lineRule="auto"/>
              <w:rPr/>
            </w:pPr>
            <w:r w:rsidDel="00000000" w:rsidR="00000000" w:rsidRPr="00000000">
              <w:rPr>
                <w:rtl w:val="0"/>
              </w:rPr>
              <w:t xml:space="preserve">Áp dụng log(1+x) cho IT.NET.SECR.P6 trước chuẩn hoá</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52">
            <w:pPr>
              <w:spacing w:after="240" w:before="240" w:lineRule="auto"/>
              <w:rPr/>
            </w:pPr>
            <w:r w:rsidDel="00000000" w:rsidR="00000000" w:rsidRPr="00000000">
              <w:rPr>
                <w:rtl w:val="0"/>
              </w:rPr>
              <w:t xml:space="preserve">log1p</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53">
            <w:pPr>
              <w:spacing w:after="240" w:before="240" w:lineRule="auto"/>
              <w:rPr/>
            </w:pPr>
            <w:r w:rsidDel="00000000" w:rsidR="00000000" w:rsidRPr="00000000">
              <w:rPr>
                <w:rtl w:val="0"/>
              </w:rPr>
              <w:t xml:space="preserve">Giảm lệch phải và ảnh hưởng ngoại lệ; tăng ổn định cho chuẩn hoá và tổng hợp chỉ số</w:t>
            </w:r>
          </w:p>
        </w:tc>
      </w:tr>
    </w:tbl>
    <w:p w:rsidR="00000000" w:rsidDel="00000000" w:rsidP="00000000" w:rsidRDefault="00000000" w:rsidRPr="00000000" w14:paraId="00000154">
      <w:pPr>
        <w:spacing w:after="240" w:before="240" w:lineRule="auto"/>
        <w:rPr/>
      </w:pPr>
      <w:r w:rsidDel="00000000" w:rsidR="00000000" w:rsidRPr="00000000">
        <w:rPr>
          <w:rtl w:val="0"/>
        </w:rPr>
        <w:t xml:space="preserve"> </w:t>
      </w:r>
    </w:p>
    <w:p w:rsidR="00000000" w:rsidDel="00000000" w:rsidP="00000000" w:rsidRDefault="00000000" w:rsidRPr="00000000" w14:paraId="00000155">
      <w:pPr>
        <w:spacing w:after="240" w:before="240" w:lineRule="auto"/>
        <w:rPr/>
      </w:pPr>
      <w:r w:rsidDel="00000000" w:rsidR="00000000" w:rsidRPr="00000000">
        <w:rPr>
          <w:rtl w:val="0"/>
        </w:rPr>
        <w:t xml:space="preserve">Mục này thiết lập điều kiện dữ liệu cần thiết trước khi triển khai chuẩn hoá thang đo và xây dựng điểm trụ. Một mặt, biến đổi log(1+x) cho </w:t>
      </w:r>
      <w:r w:rsidDel="00000000" w:rsidR="00000000" w:rsidRPr="00000000">
        <w:rPr>
          <w:i w:val="1"/>
          <w:iCs w:val="1"/>
          <w:rtl w:val="0"/>
        </w:rPr>
        <w:t xml:space="preserve">secure servers</w:t>
      </w:r>
      <w:r w:rsidDel="00000000" w:rsidR="00000000" w:rsidRPr="00000000">
        <w:rPr>
          <w:rtl w:val="0"/>
        </w:rPr>
        <w:t xml:space="preserve"> giúp ổn định phân phối và giảm ảnh hưởng của ngoại lệ lên chuẩn hoá; mặt khác, quy tắc missingness ở cấp trụ và cấp chỉ số tổng đảm bảo rằng các điểm số được tính ra vẫn giữ được nội dung đo lường tối thiểu trong điều kiện dữ liệu không đồng đều. Trên nền này, các mục tiếp theo trình bày cách chuẩn hoá chỉ báo trên một không gian đo lường nhất quán theo thời gian và cách tổng hợp thành điểm trụ, trước khi tổng hợp thành chỉ số DII-Core.</w:t>
      </w:r>
    </w:p>
    <w:p w:rsidR="00000000" w:rsidDel="00000000" w:rsidP="00000000" w:rsidRDefault="00000000" w:rsidRPr="00000000" w14:paraId="00000156">
      <w:pPr>
        <w:pStyle w:val="Heading2"/>
        <w:keepNext w:val="0"/>
        <w:keepLines w:val="0"/>
        <w:spacing w:after="80" w:before="360" w:line="259" w:lineRule="auto"/>
        <w:ind w:left="0"/>
        <w:rPr>
          <w:sz w:val="26"/>
          <w:szCs w:val="26"/>
        </w:rPr>
      </w:pPr>
      <w:bookmarkStart w:colFirst="0" w:colLast="0" w:name="_3lmmhw73obgj" w:id="25"/>
      <w:bookmarkEnd w:id="25"/>
      <w:r w:rsidDel="00000000" w:rsidR="00000000" w:rsidRPr="00000000">
        <w:rPr>
          <w:sz w:val="26"/>
          <w:szCs w:val="26"/>
          <w:rtl w:val="0"/>
        </w:rPr>
        <w:t xml:space="preserve">3.5. Chuẩn hoá thang đo và xây dựng điểm trụ (pillar-level construction)</w:t>
      </w:r>
    </w:p>
    <w:p w:rsidR="00000000" w:rsidDel="00000000" w:rsidP="00000000" w:rsidRDefault="00000000" w:rsidRPr="00000000" w14:paraId="00000157">
      <w:pPr>
        <w:spacing w:after="240" w:before="240" w:lineRule="auto"/>
        <w:rPr/>
      </w:pPr>
      <w:r w:rsidDel="00000000" w:rsidR="00000000" w:rsidRPr="00000000">
        <w:rPr>
          <w:rtl w:val="0"/>
        </w:rPr>
        <w:t xml:space="preserve">Sau khi thiết lập khung đo lường, xác định phạm vi dữ liệu và đơn vị quan sát quốc gia–năm, mô tả nguồn dữ liệu WDI/WBI và bộ 6 chỉ báo cốt lõi, đồng thời hoàn tất quy tắc tiền xử lý và biến đổi phân phối cho các chỉ báo trước chuẩn hoá, bước tiếp theo là đưa toàn bộ các biến đầu vào về một không gian đo lường thống nhất để có thể tổng hợp theo trụ và cuối cùng là hình thành điểm số DII-Core. Trọng tâm phương pháp của bước này là bảo đảm tính nhất quán theo thời gian của thang đo: điểm số ở các năm khác nhau phải có thể so sánh trong cùng một hệ quy chiếu toàn cầu, thay vì chỉ phản ánh vị trí tương đối trong từng năm riêng lẻ.</w:t>
      </w:r>
      <w:r w:rsidDel="00000000" w:rsidR="00000000" w:rsidRPr="00000000">
        <w:rPr>
          <w:rtl w:val="0"/>
        </w:rPr>
      </w:r>
    </w:p>
    <w:p w:rsidR="00000000" w:rsidDel="00000000" w:rsidP="00000000" w:rsidRDefault="00000000" w:rsidRPr="00000000" w14:paraId="00000158">
      <w:pPr>
        <w:pStyle w:val="Heading3"/>
        <w:keepNext w:val="0"/>
        <w:widowControl w:val="1"/>
        <w:spacing w:after="80" w:before="280" w:lineRule="auto"/>
        <w:rPr/>
      </w:pPr>
      <w:bookmarkStart w:colFirst="0" w:colLast="0" w:name="_a8bya2bpeumq" w:id="26"/>
      <w:bookmarkEnd w:id="26"/>
      <w:r w:rsidDel="00000000" w:rsidR="00000000" w:rsidRPr="00000000">
        <w:rPr>
          <w:rtl w:val="0"/>
        </w:rPr>
        <w:t xml:space="preserve">3.5.1. Chuẩn hoá pooled z-score cho panel 2015–2022</w:t>
      </w:r>
    </w:p>
    <w:p w:rsidR="00000000" w:rsidDel="00000000" w:rsidP="00000000" w:rsidRDefault="00000000" w:rsidRPr="00000000" w14:paraId="00000159">
      <w:pPr>
        <w:spacing w:after="240" w:before="240" w:lineRule="auto"/>
        <w:rPr/>
      </w:pPr>
      <w:r w:rsidDel="00000000" w:rsidR="00000000" w:rsidRPr="00000000">
        <w:rPr>
          <w:rtl w:val="0"/>
        </w:rPr>
        <w:t xml:space="preserve">Để đáp ứng mục tiêu so sánh theo thời gian, luận văn sử dụng chuẩn hoá z-score theo hướng “pooled standardization” trên toàn bộ tập quan sát quốc gia–năm giai đoạn 2015–2022. Theo đó, với mỗi chỉ báo </w:t>
      </w:r>
      <m:oMath>
        <m:sSub>
          <m:sSubPr>
            <m:ctrlPr>
              <w:rPr/>
            </m:ctrlPr>
          </m:sSubPr>
          <m:e>
            <m:r>
              <w:rPr/>
              <m:t xml:space="preserve">x</m:t>
            </m:r>
          </m:e>
          <m:sub>
            <m:r>
              <w:rPr/>
              <m:t xml:space="preserve">i,t</m:t>
            </m:r>
          </m:sub>
        </m:sSub>
      </m:oMath>
      <w:r w:rsidDel="00000000" w:rsidR="00000000" w:rsidRPr="00000000">
        <w:rPr>
          <w:rtl w:val="0"/>
        </w:rPr>
        <w:t xml:space="preserve"> (quốc gia </w:t>
      </w:r>
      <m:oMath>
        <m:r>
          <w:rPr/>
          <m:t xml:space="preserve">i</m:t>
        </m:r>
      </m:oMath>
      <w:r w:rsidDel="00000000" w:rsidR="00000000" w:rsidRPr="00000000">
        <w:rPr>
          <w:rtl w:val="0"/>
        </w:rPr>
        <w:t xml:space="preserve">, năm </w:t>
      </w:r>
      <m:oMath>
        <m:r>
          <w:rPr/>
          <m:t xml:space="preserve">t</m:t>
        </m:r>
      </m:oMath>
      <w:r w:rsidDel="00000000" w:rsidR="00000000" w:rsidRPr="00000000">
        <w:rPr>
          <w:rtl w:val="0"/>
        </w:rPr>
        <w:t xml:space="preserve">), giá trị chuẩn hóa được  xác định bởi:</w:t>
      </w:r>
    </w:p>
    <w:p w:rsidR="00000000" w:rsidDel="00000000" w:rsidP="00000000" w:rsidRDefault="00000000" w:rsidRPr="00000000" w14:paraId="0000015A">
      <w:pPr>
        <w:spacing w:after="240" w:before="240" w:lineRule="auto"/>
        <w:jc w:val="center"/>
        <w:rPr/>
      </w:pPr>
      <m:oMath>
        <m:sSub>
          <m:sSubPr>
            <m:ctrlPr>
              <w:rPr/>
            </m:ctrlPr>
          </m:sSubPr>
          <m:e>
            <m:r>
              <w:rPr/>
              <m:t xml:space="preserve">z</m:t>
            </m:r>
          </m:e>
          <m:sub>
            <m:r>
              <w:rPr/>
              <m:t xml:space="preserve">i,t</m:t>
            </m:r>
          </m:sub>
        </m:sSub>
        <m:r>
          <w:rPr/>
          <m:t xml:space="preserve">=</m:t>
        </m:r>
        <m:f>
          <m:fPr>
            <m:ctrlPr>
              <w:rPr/>
            </m:ctrlPr>
          </m:fPr>
          <m:num>
            <m:sSub>
              <m:sSubPr>
                <m:ctrlPr>
                  <w:rPr/>
                </m:ctrlPr>
              </m:sSubPr>
              <m:e>
                <m:r>
                  <w:rPr/>
                  <m:t xml:space="preserve">x</m:t>
                </m:r>
              </m:e>
              <m:sub>
                <m:r>
                  <w:rPr/>
                  <m:t xml:space="preserve">i,t</m:t>
                </m:r>
              </m:sub>
            </m:sSub>
            <m:r>
              <w:rPr/>
              <m:t xml:space="preserve"> - </m:t>
            </m:r>
            <m:sSub>
              <m:sSubPr>
                <m:ctrlPr>
                  <w:rPr/>
                </m:ctrlPr>
              </m:sSubPr>
              <m:e>
                <m:r>
                  <w:rPr/>
                  <m:t>μ</m:t>
                </m:r>
              </m:e>
              <m:sub>
                <m:r>
                  <w:rPr/>
                  <m:t xml:space="preserve">pooled</m:t>
                </m:r>
              </m:sub>
            </m:sSub>
          </m:num>
          <m:den>
            <m:sSub>
              <m:sSubPr>
                <m:ctrlPr>
                  <w:rPr/>
                </m:ctrlPr>
              </m:sSubPr>
              <m:e>
                <m:r>
                  <w:rPr/>
                  <m:t>σ</m:t>
                </m:r>
              </m:e>
              <m:sub>
                <m:r>
                  <w:rPr/>
                  <m:t xml:space="preserve">pooled</m:t>
                </m:r>
              </m:sub>
            </m:sSub>
          </m:den>
        </m:f>
      </m:oMath>
      <w:r w:rsidDel="00000000" w:rsidR="00000000" w:rsidRPr="00000000">
        <w:rPr>
          <w:rtl w:val="0"/>
        </w:rPr>
      </w:r>
    </w:p>
    <w:p w:rsidR="00000000" w:rsidDel="00000000" w:rsidP="00000000" w:rsidRDefault="00000000" w:rsidRPr="00000000" w14:paraId="0000015B">
      <w:pPr>
        <w:spacing w:after="240" w:before="240" w:lineRule="auto"/>
        <w:jc w:val="left"/>
        <w:rPr/>
      </w:pPr>
      <w:r w:rsidDel="00000000" w:rsidR="00000000" w:rsidRPr="00000000">
        <w:rPr>
          <w:rtl w:val="0"/>
        </w:rPr>
        <w:t xml:space="preserve">trong đó μ và σ được ước lượng từ toàn bộ các quan sát hợp lệ của chỉ báo trong giai đoạn nghiên cứu. Lựa chọn này có ý nghĩa phương pháp quan trọng. Nếu chuẩn hoá theo từng năm, trung bình z-score của mỗi năm sẽ bị ép bằng 0 một cách cơ học, khiến mọi phân tích động theo thời gian chỉ phản ánh sự thay đổi thứ hạng tương đối trong từng năm, chứ không phản ánh sự dịch chuyển của phân phối toàn cầu. Ngược lại, chuẩn hoá pooled cho phép các dịch chuyển của điểm số theo năm được diễn giải như những thay đổi tương đối trong cùng một hệ chuẩn chung, phù hợp với mục tiêu xây dựng một chỉ số theo dõi tiến trình bao trùm số trong dài hạn.</w:t>
      </w:r>
    </w:p>
    <w:p w:rsidR="00000000" w:rsidDel="00000000" w:rsidP="00000000" w:rsidRDefault="00000000" w:rsidRPr="00000000" w14:paraId="0000015C">
      <w:pPr>
        <w:spacing w:after="240" w:before="240" w:lineRule="auto"/>
        <w:jc w:val="left"/>
        <w:rPr/>
      </w:pPr>
      <w:r w:rsidDel="00000000" w:rsidR="00000000" w:rsidRPr="00000000">
        <w:rPr>
          <w:rtl w:val="0"/>
        </w:rPr>
        <w:t xml:space="preserve">Bảng 3.4: Thống kê mô tả (thang sau tiền xử lý) của bộ 6 chỉ báo DII-Core trên toàn bộ panel 2015–2022</w:t>
      </w:r>
    </w:p>
    <w:p w:rsidR="00000000" w:rsidDel="00000000" w:rsidP="00000000" w:rsidRDefault="00000000" w:rsidRPr="00000000" w14:paraId="0000015D">
      <w:pPr>
        <w:spacing w:after="240" w:before="240" w:lineRule="auto"/>
        <w:rPr/>
      </w:pPr>
      <w:r w:rsidDel="00000000" w:rsidR="00000000" w:rsidRPr="00000000">
        <w:rPr>
          <w:rtl w:val="0"/>
        </w:rPr>
      </w:r>
    </w:p>
    <w:tbl>
      <w:tblPr>
        <w:tblStyle w:val="Table7"/>
        <w:tblW w:w="855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1980"/>
        <w:gridCol w:w="1395"/>
        <w:gridCol w:w="1680"/>
        <w:gridCol w:w="1425"/>
        <w:gridCol w:w="2070"/>
        <w:tblGridChange w:id="0">
          <w:tblGrid>
            <w:gridCol w:w="1980"/>
            <w:gridCol w:w="1395"/>
            <w:gridCol w:w="1680"/>
            <w:gridCol w:w="1425"/>
            <w:gridCol w:w="2070"/>
          </w:tblGrid>
        </w:tblGridChange>
      </w:tblGrid>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5E">
            <w:pPr>
              <w:spacing w:after="240" w:before="240" w:lineRule="auto"/>
              <w:jc w:val="center"/>
              <w:rPr/>
            </w:pPr>
            <w:r w:rsidDel="00000000" w:rsidR="00000000" w:rsidRPr="00000000">
              <w:rPr>
                <w:b w:val="1"/>
                <w:bCs w:val="1"/>
                <w:rtl w:val="0"/>
              </w:rPr>
              <w:t xml:space="preserve">Chỉ báo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5F">
            <w:pPr>
              <w:spacing w:after="240" w:before="240" w:lineRule="auto"/>
              <w:jc w:val="center"/>
              <w:rPr/>
            </w:pPr>
            <w:r w:rsidDel="00000000" w:rsidR="00000000" w:rsidRPr="00000000">
              <w:rPr>
                <w:b w:val="1"/>
                <w:bCs w:val="1"/>
                <w:rtl w:val="0"/>
              </w:rPr>
              <w:t xml:space="preserve">Trung bình</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60">
            <w:pPr>
              <w:spacing w:after="240" w:before="240" w:lineRule="auto"/>
              <w:jc w:val="center"/>
              <w:rPr/>
            </w:pPr>
            <w:r w:rsidDel="00000000" w:rsidR="00000000" w:rsidRPr="00000000">
              <w:rPr>
                <w:b w:val="1"/>
                <w:bCs w:val="1"/>
                <w:rtl w:val="0"/>
              </w:rPr>
              <w:t xml:space="preserve">Độ lệch chuẩn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61">
            <w:pPr>
              <w:spacing w:after="240" w:before="240" w:lineRule="auto"/>
              <w:jc w:val="center"/>
              <w:rPr/>
            </w:pPr>
            <w:r w:rsidDel="00000000" w:rsidR="00000000" w:rsidRPr="00000000">
              <w:rPr>
                <w:b w:val="1"/>
                <w:bCs w:val="1"/>
                <w:rtl w:val="0"/>
              </w:rPr>
              <w:t xml:space="preserve">Min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62">
            <w:pPr>
              <w:spacing w:after="240" w:before="240" w:lineRule="auto"/>
              <w:jc w:val="center"/>
              <w:rPr/>
            </w:pPr>
            <w:r w:rsidDel="00000000" w:rsidR="00000000" w:rsidRPr="00000000">
              <w:rPr>
                <w:b w:val="1"/>
                <w:bCs w:val="1"/>
                <w:rtl w:val="0"/>
              </w:rPr>
              <w:t xml:space="preserve">Max</w:t>
            </w:r>
            <w:r w:rsidDel="00000000" w:rsidR="00000000" w:rsidRPr="00000000">
              <w:rPr>
                <w:rtl w:val="0"/>
              </w:rPr>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63">
            <w:pPr>
              <w:spacing w:after="240" w:before="240" w:lineRule="auto"/>
              <w:rPr/>
            </w:pPr>
            <w:r w:rsidDel="00000000" w:rsidR="00000000" w:rsidRPr="00000000">
              <w:rPr>
                <w:rtl w:val="0"/>
              </w:rPr>
              <w:t xml:space="preserve">IT.NET.USER.ZS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64">
            <w:pPr>
              <w:spacing w:after="240" w:before="240" w:lineRule="auto"/>
              <w:rPr/>
            </w:pPr>
            <w:r w:rsidDel="00000000" w:rsidR="00000000" w:rsidRPr="00000000">
              <w:rPr>
                <w:rtl w:val="0"/>
              </w:rPr>
              <w:t xml:space="preserve">59.1712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65">
            <w:pPr>
              <w:spacing w:after="240" w:before="240" w:lineRule="auto"/>
              <w:rPr/>
            </w:pPr>
            <w:r w:rsidDel="00000000" w:rsidR="00000000" w:rsidRPr="00000000">
              <w:rPr>
                <w:rtl w:val="0"/>
              </w:rPr>
              <w:t xml:space="preserve">28.0843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66">
            <w:pPr>
              <w:spacing w:after="240" w:before="240" w:lineRule="auto"/>
              <w:rPr/>
            </w:pPr>
            <w:r w:rsidDel="00000000" w:rsidR="00000000" w:rsidRPr="00000000">
              <w:rPr>
                <w:rtl w:val="0"/>
              </w:rPr>
              <w:t xml:space="preserve">1.0837</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67">
            <w:pPr>
              <w:spacing w:after="240" w:before="240" w:lineRule="auto"/>
              <w:rPr/>
            </w:pPr>
            <w:r w:rsidDel="00000000" w:rsidR="00000000" w:rsidRPr="00000000">
              <w:rPr>
                <w:rtl w:val="0"/>
              </w:rPr>
              <w:t xml:space="preserve">100.0000</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68">
            <w:pPr>
              <w:spacing w:after="240" w:before="240" w:lineRule="auto"/>
              <w:rPr/>
            </w:pPr>
            <w:r w:rsidDel="00000000" w:rsidR="00000000" w:rsidRPr="00000000">
              <w:rPr>
                <w:rtl w:val="0"/>
              </w:rPr>
              <w:t xml:space="preserve">IT.CEL.SETS.P2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69">
            <w:pPr>
              <w:spacing w:after="240" w:before="240" w:lineRule="auto"/>
              <w:rPr/>
            </w:pPr>
            <w:r w:rsidDel="00000000" w:rsidR="00000000" w:rsidRPr="00000000">
              <w:rPr>
                <w:rtl w:val="0"/>
              </w:rPr>
              <w:t xml:space="preserve">107.8280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6A">
            <w:pPr>
              <w:spacing w:after="240" w:before="240" w:lineRule="auto"/>
              <w:rPr/>
            </w:pPr>
            <w:r w:rsidDel="00000000" w:rsidR="00000000" w:rsidRPr="00000000">
              <w:rPr>
                <w:rtl w:val="0"/>
              </w:rPr>
              <w:t xml:space="preserve">39.3471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6B">
            <w:pPr>
              <w:spacing w:after="240" w:before="240" w:lineRule="auto"/>
              <w:rPr/>
            </w:pPr>
            <w:r w:rsidDel="00000000" w:rsidR="00000000" w:rsidRPr="00000000">
              <w:rPr>
                <w:rtl w:val="0"/>
              </w:rPr>
              <w:t xml:space="preserve">12.6684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6C">
            <w:pPr>
              <w:spacing w:after="240" w:before="240" w:lineRule="auto"/>
              <w:rPr/>
            </w:pPr>
            <w:r w:rsidDel="00000000" w:rsidR="00000000" w:rsidRPr="00000000">
              <w:rPr>
                <w:rtl w:val="0"/>
              </w:rPr>
              <w:t xml:space="preserve">416.2610</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6D">
            <w:pPr>
              <w:spacing w:after="240" w:before="240" w:lineRule="auto"/>
              <w:rPr/>
            </w:pPr>
            <w:r w:rsidDel="00000000" w:rsidR="00000000" w:rsidRPr="00000000">
              <w:rPr>
                <w:rtl w:val="0"/>
              </w:rPr>
              <w:t xml:space="preserve">IT.NET.BBND.P2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6E">
            <w:pPr>
              <w:spacing w:after="240" w:before="240" w:lineRule="auto"/>
              <w:rPr/>
            </w:pPr>
            <w:r w:rsidDel="00000000" w:rsidR="00000000" w:rsidRPr="00000000">
              <w:rPr>
                <w:rtl w:val="0"/>
              </w:rPr>
              <w:t xml:space="preserve">15.3878</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6F">
            <w:pPr>
              <w:spacing w:after="240" w:before="240" w:lineRule="auto"/>
              <w:rPr/>
            </w:pPr>
            <w:r w:rsidDel="00000000" w:rsidR="00000000" w:rsidRPr="00000000">
              <w:rPr>
                <w:rtl w:val="0"/>
              </w:rPr>
              <w:t xml:space="preserve">14.9931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70">
            <w:pPr>
              <w:spacing w:after="240" w:before="240" w:lineRule="auto"/>
              <w:rPr/>
            </w:pPr>
            <w:r w:rsidDel="00000000" w:rsidR="00000000" w:rsidRPr="00000000">
              <w:rPr>
                <w:rtl w:val="0"/>
              </w:rPr>
              <w:t xml:space="preserve">0.0000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71">
            <w:pPr>
              <w:spacing w:after="240" w:before="240" w:lineRule="auto"/>
              <w:rPr/>
            </w:pPr>
            <w:r w:rsidDel="00000000" w:rsidR="00000000" w:rsidRPr="00000000">
              <w:rPr>
                <w:rtl w:val="0"/>
              </w:rPr>
              <w:t xml:space="preserve">75.7497</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72">
            <w:pPr>
              <w:spacing w:after="240" w:before="240" w:lineRule="auto"/>
              <w:rPr/>
            </w:pPr>
            <w:r w:rsidDel="00000000" w:rsidR="00000000" w:rsidRPr="00000000">
              <w:rPr>
                <w:rtl w:val="0"/>
              </w:rPr>
              <w:t xml:space="preserve">IT.NET.SECR.P6</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73">
            <w:pPr>
              <w:spacing w:after="240" w:before="240" w:lineRule="auto"/>
              <w:rPr/>
            </w:pPr>
            <w:r w:rsidDel="00000000" w:rsidR="00000000" w:rsidRPr="00000000">
              <w:rPr>
                <w:rtl w:val="0"/>
              </w:rPr>
              <w:t xml:space="preserve">6.0489</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74">
            <w:pPr>
              <w:spacing w:after="240" w:before="240" w:lineRule="auto"/>
              <w:rPr/>
            </w:pPr>
            <w:r w:rsidDel="00000000" w:rsidR="00000000" w:rsidRPr="00000000">
              <w:rPr>
                <w:rtl w:val="0"/>
              </w:rPr>
              <w:t xml:space="preserve">2.9980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75">
            <w:pPr>
              <w:spacing w:after="240" w:before="240" w:lineRule="auto"/>
              <w:rPr/>
            </w:pPr>
            <w:r w:rsidDel="00000000" w:rsidR="00000000" w:rsidRPr="00000000">
              <w:rPr>
                <w:rtl w:val="0"/>
              </w:rPr>
              <w:t xml:space="preserve">0.0000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76">
            <w:pPr>
              <w:spacing w:after="240" w:before="240" w:lineRule="auto"/>
              <w:rPr/>
            </w:pPr>
            <w:r w:rsidDel="00000000" w:rsidR="00000000" w:rsidRPr="00000000">
              <w:rPr>
                <w:rtl w:val="0"/>
              </w:rPr>
              <w:t xml:space="preserve">14.9981</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77">
            <w:pPr>
              <w:spacing w:after="240" w:before="240" w:lineRule="auto"/>
              <w:rPr/>
            </w:pPr>
            <w:r w:rsidDel="00000000" w:rsidR="00000000" w:rsidRPr="00000000">
              <w:rPr>
                <w:rtl w:val="0"/>
              </w:rPr>
              <w:t xml:space="preserve">SE.SEC.ENRR</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78">
            <w:pPr>
              <w:spacing w:after="240" w:before="240" w:lineRule="auto"/>
              <w:rPr/>
            </w:pPr>
            <w:r w:rsidDel="00000000" w:rsidR="00000000" w:rsidRPr="00000000">
              <w:rPr>
                <w:rtl w:val="0"/>
              </w:rPr>
              <w:t xml:space="preserve">90.5432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79">
            <w:pPr>
              <w:spacing w:after="240" w:before="240" w:lineRule="auto"/>
              <w:rPr/>
            </w:pPr>
            <w:r w:rsidDel="00000000" w:rsidR="00000000" w:rsidRPr="00000000">
              <w:rPr>
                <w:rtl w:val="0"/>
              </w:rPr>
              <w:t xml:space="preserve">25.6144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7A">
            <w:pPr>
              <w:spacing w:after="240" w:before="240" w:lineRule="auto"/>
              <w:rPr/>
            </w:pPr>
            <w:r w:rsidDel="00000000" w:rsidR="00000000" w:rsidRPr="00000000">
              <w:rPr>
                <w:rtl w:val="0"/>
              </w:rPr>
              <w:t xml:space="preserve">11.5348</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7B">
            <w:pPr>
              <w:spacing w:after="240" w:before="240" w:lineRule="auto"/>
              <w:rPr/>
            </w:pPr>
            <w:r w:rsidDel="00000000" w:rsidR="00000000" w:rsidRPr="00000000">
              <w:rPr>
                <w:rtl w:val="0"/>
              </w:rPr>
              <w:t xml:space="preserve">164.0798</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7C">
            <w:pPr>
              <w:spacing w:after="240" w:before="240" w:lineRule="auto"/>
              <w:rPr/>
            </w:pPr>
            <w:r w:rsidDel="00000000" w:rsidR="00000000" w:rsidRPr="00000000">
              <w:rPr>
                <w:rtl w:val="0"/>
              </w:rPr>
              <w:t xml:space="preserve">SE.TER.ENRR</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7D">
            <w:pPr>
              <w:spacing w:after="240" w:before="240" w:lineRule="auto"/>
              <w:rPr/>
            </w:pPr>
            <w:r w:rsidDel="00000000" w:rsidR="00000000" w:rsidRPr="00000000">
              <w:rPr>
                <w:rtl w:val="0"/>
              </w:rPr>
              <w:t xml:space="preserve">49.8052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7E">
            <w:pPr>
              <w:spacing w:after="240" w:before="240" w:lineRule="auto"/>
              <w:rPr/>
            </w:pPr>
            <w:r w:rsidDel="00000000" w:rsidR="00000000" w:rsidRPr="00000000">
              <w:rPr>
                <w:rtl w:val="0"/>
              </w:rPr>
              <w:t xml:space="preserve">29.2492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7F">
            <w:pPr>
              <w:spacing w:after="240" w:before="240" w:lineRule="auto"/>
              <w:rPr/>
            </w:pPr>
            <w:r w:rsidDel="00000000" w:rsidR="00000000" w:rsidRPr="00000000">
              <w:rPr>
                <w:rtl w:val="0"/>
              </w:rPr>
              <w:t xml:space="preserve">0.8098</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80">
            <w:pPr>
              <w:spacing w:after="240" w:before="240" w:lineRule="auto"/>
              <w:rPr/>
            </w:pPr>
            <w:r w:rsidDel="00000000" w:rsidR="00000000" w:rsidRPr="00000000">
              <w:rPr>
                <w:rtl w:val="0"/>
              </w:rPr>
              <w:t xml:space="preserve">166.6656</w:t>
            </w:r>
          </w:p>
        </w:tc>
      </w:tr>
    </w:tbl>
    <w:p w:rsidR="00000000" w:rsidDel="00000000" w:rsidP="00000000" w:rsidRDefault="00000000" w:rsidRPr="00000000" w14:paraId="00000181">
      <w:pPr>
        <w:spacing w:after="240" w:before="240" w:lineRule="auto"/>
        <w:rPr/>
      </w:pPr>
      <w:r w:rsidDel="00000000" w:rsidR="00000000" w:rsidRPr="00000000">
        <w:rPr/>
        <w:drawing>
          <wp:inline distB="114300" distT="114300" distL="114300" distR="114300">
            <wp:extent cx="5731200" cy="2844800"/>
            <wp:effectExtent b="0" l="0" r="0" t="0"/>
            <wp:docPr id="7" name="image16.png"/>
            <a:graphic>
              <a:graphicData uri="http://schemas.openxmlformats.org/drawingml/2006/picture">
                <pic:pic>
                  <pic:nvPicPr>
                    <pic:cNvPr id="0" name="image16.png"/>
                    <pic:cNvPicPr preferRelativeResize="0"/>
                  </pic:nvPicPr>
                  <pic:blipFill>
                    <a:blip r:embed="rId12"/>
                    <a:srcRect b="0" l="0" r="0" t="0"/>
                    <a:stretch>
                      <a:fillRect/>
                    </a:stretch>
                  </pic:blipFill>
                  <pic:spPr>
                    <a:xfrm>
                      <a:off x="0" y="0"/>
                      <a:ext cx="57312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182">
      <w:pPr>
        <w:spacing w:after="240" w:before="240" w:lineRule="auto"/>
        <w:rPr>
          <w:i w:val="1"/>
          <w:iCs w:val="1"/>
        </w:rPr>
      </w:pPr>
      <w:r w:rsidDel="00000000" w:rsidR="00000000" w:rsidRPr="00000000">
        <w:rPr>
          <w:i w:val="1"/>
          <w:iCs w:val="1"/>
          <w:rtl w:val="0"/>
        </w:rPr>
        <w:t xml:space="preserve">Figure 3.6. Yearly mean z-scores of DII-Core indicators (2015–2022).</w:t>
      </w:r>
    </w:p>
    <w:p w:rsidR="00000000" w:rsidDel="00000000" w:rsidP="00000000" w:rsidRDefault="00000000" w:rsidRPr="00000000" w14:paraId="00000183">
      <w:pPr>
        <w:spacing w:after="240" w:before="240" w:lineRule="auto"/>
        <w:rPr/>
      </w:pPr>
      <w:r w:rsidDel="00000000" w:rsidR="00000000" w:rsidRPr="00000000">
        <w:rPr>
          <w:rtl w:val="0"/>
        </w:rPr>
        <w:t xml:space="preserve">Hình 3.6 cho thấy trung bình z-score theo năm của từng chỉ báo không bị neo cố định tại mức 0, phản ánh đúng đặc điểm của chuẩn hoá pooled trên toàn bộ giai đoạn 2015–2022. Các đường xu hướng cho thấy sự dịch chuyển tương đối của phân phối toàn cầu theo thời gian, đặc biệt rõ nét đối với các chỉ báo liên quan đến tiếp cận và sử dụng Internet. Điều này hàm ý rằng các cải thiện quan sát được trong điểm trụ và chỉ số tổng ở các phần tiếp theo có thể được diễn giải trong cùng một hệ quy chiếu chuẩn hoá, thay vì chỉ phản ánh thứ hạng tương đối trong từng năm riêng lẻ.</w:t>
      </w:r>
    </w:p>
    <w:p w:rsidR="00000000" w:rsidDel="00000000" w:rsidP="00000000" w:rsidRDefault="00000000" w:rsidRPr="00000000" w14:paraId="00000184">
      <w:pPr>
        <w:pStyle w:val="Heading3"/>
        <w:keepNext w:val="0"/>
        <w:widowControl w:val="1"/>
        <w:spacing w:after="80" w:before="280" w:lineRule="auto"/>
        <w:rPr/>
      </w:pPr>
      <w:bookmarkStart w:colFirst="0" w:colLast="0" w:name="_hoq816tbu60" w:id="27"/>
      <w:bookmarkEnd w:id="27"/>
      <w:r w:rsidDel="00000000" w:rsidR="00000000" w:rsidRPr="00000000">
        <w:rPr>
          <w:rtl w:val="0"/>
        </w:rPr>
        <w:t xml:space="preserve">3.5.2. Xây dựng điểm trụ theo cấu trúc khung đo lường ba trụ</w:t>
      </w:r>
    </w:p>
    <w:p w:rsidR="00000000" w:rsidDel="00000000" w:rsidP="00000000" w:rsidRDefault="00000000" w:rsidRPr="00000000" w14:paraId="00000185">
      <w:pPr>
        <w:spacing w:after="240" w:before="240" w:lineRule="auto"/>
        <w:rPr/>
      </w:pPr>
      <w:r w:rsidDel="00000000" w:rsidR="00000000" w:rsidRPr="00000000">
        <w:rPr>
          <w:rtl w:val="0"/>
        </w:rPr>
        <w:t xml:space="preserve">Trên cơ sở các chỉ báo đã được chuẩn hoá, điểm trụ được xây dựng theo đúng cấu trúc ba trụ đã xác lập ở Mục 3.1, bao gồm: (i) Access and Adoption, (ii) Infrastructure Capacity, và (iii) Human Capital. Mỗi trụ được đại diện bởi hai chỉ báo cốt lõi đã lựa chọn ở Mục 3.3, phản ánh các khía cạnh trung tâm của bao trùm số trong trụ tương ứng.</w:t>
      </w:r>
    </w:p>
    <w:p w:rsidR="00000000" w:rsidDel="00000000" w:rsidP="00000000" w:rsidRDefault="00000000" w:rsidRPr="00000000" w14:paraId="00000186">
      <w:pPr>
        <w:spacing w:after="240" w:before="240" w:lineRule="auto"/>
        <w:rPr/>
      </w:pPr>
      <w:r w:rsidDel="00000000" w:rsidR="00000000" w:rsidRPr="00000000">
        <w:rPr>
          <w:rtl w:val="0"/>
        </w:rPr>
        <w:t xml:space="preserve">Về mặt kỹ thuật, điểm trụ tại mỗi quan sát quốc gia–năm được tính bằng trung bình cộng của các z-score khả dụng thuộc trụ đó. Cách tổng hợp tuyến tính với trọng số bằng nhau được lựa chọn nhằm đảm bảo tính minh bạch và khả năng tái lập của chỉ số, đồng thời tránh việc áp đặt các giả định chuẩn tắc về mức độ quan trọng tương đối của từng chỉ báo khi không có căn cứ ngoại sinh đủ mạnh.</w:t>
      </w:r>
    </w:p>
    <w:p w:rsidR="00000000" w:rsidDel="00000000" w:rsidP="00000000" w:rsidRDefault="00000000" w:rsidRPr="00000000" w14:paraId="00000187">
      <w:pPr>
        <w:spacing w:after="240" w:before="240" w:lineRule="auto"/>
        <w:rPr>
          <w:b w:val="1"/>
          <w:bCs w:val="1"/>
        </w:rPr>
      </w:pPr>
      <w:r w:rsidDel="00000000" w:rsidR="00000000" w:rsidRPr="00000000">
        <w:rPr>
          <w:b w:val="1"/>
          <w:bCs w:val="1"/>
          <w:rtl w:val="0"/>
        </w:rPr>
        <w:t xml:space="preserve">Bảng 3.5. Quy tắc tổng hợp điểm trụ trong DII-Core</w:t>
      </w:r>
    </w:p>
    <w:tbl>
      <w:tblPr>
        <w:tblStyle w:val="Table8"/>
        <w:tblW w:w="9025.511811023624"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1842.806850188113"/>
        <w:gridCol w:w="2309.3998889825457"/>
        <w:gridCol w:w="3002.219855677309"/>
        <w:gridCol w:w="1871.0852161756543"/>
        <w:tblGridChange w:id="0">
          <w:tblGrid>
            <w:gridCol w:w="1842.806850188113"/>
            <w:gridCol w:w="2309.3998889825457"/>
            <w:gridCol w:w="3002.219855677309"/>
            <w:gridCol w:w="1871.0852161756543"/>
          </w:tblGrid>
        </w:tblGridChange>
      </w:tblGrid>
      <w:tr>
        <w:trPr>
          <w:cantSplit w:val="0"/>
          <w:trHeight w:val="77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88">
            <w:pPr>
              <w:spacing w:after="240" w:before="240" w:lineRule="auto"/>
              <w:jc w:val="center"/>
              <w:rPr/>
            </w:pPr>
            <w:r w:rsidDel="00000000" w:rsidR="00000000" w:rsidRPr="00000000">
              <w:rPr>
                <w:b w:val="1"/>
                <w:bCs w:val="1"/>
                <w:rtl w:val="0"/>
              </w:rPr>
              <w:t xml:space="preserve">Trụ</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89">
            <w:pPr>
              <w:spacing w:after="240" w:before="240" w:lineRule="auto"/>
              <w:jc w:val="center"/>
              <w:rPr/>
            </w:pPr>
            <w:r w:rsidDel="00000000" w:rsidR="00000000" w:rsidRPr="00000000">
              <w:rPr>
                <w:b w:val="1"/>
                <w:bCs w:val="1"/>
                <w:rtl w:val="0"/>
              </w:rPr>
              <w:t xml:space="preserve">Biến trụ trong dữ liệu</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8A">
            <w:pPr>
              <w:spacing w:after="240" w:before="240" w:lineRule="auto"/>
              <w:jc w:val="center"/>
              <w:rPr/>
            </w:pPr>
            <w:r w:rsidDel="00000000" w:rsidR="00000000" w:rsidRPr="00000000">
              <w:rPr>
                <w:b w:val="1"/>
                <w:bCs w:val="1"/>
                <w:rtl w:val="0"/>
              </w:rPr>
              <w:t xml:space="preserve">Chỉ báo thành phần (z-score)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8B">
            <w:pPr>
              <w:spacing w:after="240" w:before="240" w:lineRule="auto"/>
              <w:jc w:val="center"/>
              <w:rPr/>
            </w:pPr>
            <w:r w:rsidDel="00000000" w:rsidR="00000000" w:rsidRPr="00000000">
              <w:rPr>
                <w:b w:val="1"/>
                <w:bCs w:val="1"/>
                <w:rtl w:val="0"/>
              </w:rPr>
              <w:t xml:space="preserve">Quy tắc tổng hợp</w:t>
            </w:r>
            <w:r w:rsidDel="00000000" w:rsidR="00000000" w:rsidRPr="00000000">
              <w:rPr>
                <w:rtl w:val="0"/>
              </w:rPr>
            </w:r>
          </w:p>
        </w:tc>
      </w:tr>
      <w:tr>
        <w:trPr>
          <w:cantSplit w:val="0"/>
          <w:trHeight w:val="77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8C">
            <w:pPr>
              <w:spacing w:after="240" w:before="240" w:lineRule="auto"/>
              <w:rPr/>
            </w:pPr>
            <w:r w:rsidDel="00000000" w:rsidR="00000000" w:rsidRPr="00000000">
              <w:rPr>
                <w:rtl w:val="0"/>
              </w:rPr>
              <w:t xml:space="preserve">Access &amp; Adoption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8D">
            <w:pPr>
              <w:spacing w:after="240" w:before="240" w:lineRule="auto"/>
              <w:rPr/>
            </w:pPr>
            <w:r w:rsidDel="00000000" w:rsidR="00000000" w:rsidRPr="00000000">
              <w:rPr>
                <w:rtl w:val="0"/>
              </w:rPr>
              <w:t xml:space="preserve">pillar_access_adoption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8E">
            <w:pPr>
              <w:spacing w:after="240" w:before="240" w:lineRule="auto"/>
              <w:rPr/>
            </w:pPr>
            <w:r w:rsidDel="00000000" w:rsidR="00000000" w:rsidRPr="00000000">
              <w:rPr>
                <w:rtl w:val="0"/>
              </w:rPr>
              <w:t xml:space="preserve">IT.NET.USER.ZS_z; IT.CEL.SETS.P2_z</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8F">
            <w:pPr>
              <w:spacing w:after="240" w:before="240" w:lineRule="auto"/>
              <w:rPr/>
            </w:pPr>
            <w:r w:rsidDel="00000000" w:rsidR="00000000" w:rsidRPr="00000000">
              <w:rPr>
                <w:rtl w:val="0"/>
              </w:rPr>
              <w:t xml:space="preserve">Trung bình các z-score khả dụng</w:t>
            </w:r>
          </w:p>
        </w:tc>
      </w:tr>
      <w:tr>
        <w:trPr>
          <w:cantSplit w:val="0"/>
          <w:trHeight w:val="77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90">
            <w:pPr>
              <w:spacing w:after="240" w:before="240" w:lineRule="auto"/>
              <w:rPr/>
            </w:pPr>
            <w:r w:rsidDel="00000000" w:rsidR="00000000" w:rsidRPr="00000000">
              <w:rPr>
                <w:rtl w:val="0"/>
              </w:rPr>
              <w:t xml:space="preserve">Infrastructure Capacity</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91">
            <w:pPr>
              <w:spacing w:after="240" w:before="240" w:lineRule="auto"/>
              <w:rPr/>
            </w:pPr>
            <w:r w:rsidDel="00000000" w:rsidR="00000000" w:rsidRPr="00000000">
              <w:rPr>
                <w:rtl w:val="0"/>
              </w:rPr>
              <w:t xml:space="preserve">pillar_infra_capacity</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92">
            <w:pPr>
              <w:spacing w:after="240" w:before="240" w:lineRule="auto"/>
              <w:rPr/>
            </w:pPr>
            <w:r w:rsidDel="00000000" w:rsidR="00000000" w:rsidRPr="00000000">
              <w:rPr>
                <w:rtl w:val="0"/>
              </w:rPr>
              <w:t xml:space="preserve">IT.NET.BBND.P2_z; IT.NET.SECR.P6_z</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93">
            <w:pPr>
              <w:spacing w:after="240" w:before="240" w:lineRule="auto"/>
              <w:rPr/>
            </w:pPr>
            <w:r w:rsidDel="00000000" w:rsidR="00000000" w:rsidRPr="00000000">
              <w:rPr>
                <w:rtl w:val="0"/>
              </w:rPr>
              <w:t xml:space="preserve">Trung bình các z-score khả dụng</w:t>
            </w:r>
          </w:p>
        </w:tc>
      </w:tr>
      <w:tr>
        <w:trPr>
          <w:cantSplit w:val="0"/>
          <w:trHeight w:val="77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94">
            <w:pPr>
              <w:spacing w:after="240" w:before="240" w:lineRule="auto"/>
              <w:rPr/>
            </w:pPr>
            <w:r w:rsidDel="00000000" w:rsidR="00000000" w:rsidRPr="00000000">
              <w:rPr>
                <w:rtl w:val="0"/>
              </w:rPr>
              <w:t xml:space="preserve">Human Capital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95">
            <w:pPr>
              <w:spacing w:after="240" w:before="240" w:lineRule="auto"/>
              <w:rPr/>
            </w:pPr>
            <w:r w:rsidDel="00000000" w:rsidR="00000000" w:rsidRPr="00000000">
              <w:rPr>
                <w:rtl w:val="0"/>
              </w:rPr>
              <w:t xml:space="preserve">pillar_human_capital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96">
            <w:pPr>
              <w:spacing w:after="240" w:before="240" w:lineRule="auto"/>
              <w:rPr/>
            </w:pPr>
            <w:r w:rsidDel="00000000" w:rsidR="00000000" w:rsidRPr="00000000">
              <w:rPr>
                <w:rtl w:val="0"/>
              </w:rPr>
              <w:t xml:space="preserve">SE.SEC.ENRR_z; SE.TER.ENRR_z</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97">
            <w:pPr>
              <w:spacing w:after="240" w:before="240" w:lineRule="auto"/>
              <w:rPr/>
            </w:pPr>
            <w:r w:rsidDel="00000000" w:rsidR="00000000" w:rsidRPr="00000000">
              <w:rPr>
                <w:rtl w:val="0"/>
              </w:rPr>
              <w:t xml:space="preserve">Trung bình các z-score khả dụng</w:t>
            </w:r>
          </w:p>
        </w:tc>
      </w:tr>
    </w:tbl>
    <w:p w:rsidR="00000000" w:rsidDel="00000000" w:rsidP="00000000" w:rsidRDefault="00000000" w:rsidRPr="00000000" w14:paraId="00000198">
      <w:pPr>
        <w:spacing w:after="240" w:before="240" w:lineRule="auto"/>
        <w:rPr/>
      </w:pPr>
      <w:r w:rsidDel="00000000" w:rsidR="00000000" w:rsidRPr="00000000">
        <w:rPr>
          <w:rtl w:val="0"/>
        </w:rPr>
        <w:t xml:space="preserve">Trong bối cảnh panel toàn cầu, thiếu dữ liệu có thể xảy ra không đồng đều giữa chỉ báo và giữa các năm. Vì vậy, điểm trụ được tính trên tập chỉ báo khả dụng của trụ tại quan sát đó và số trụ khả dụng cũng được lưu lại như một thông tin kiểm soát ở cấp quan sát. Cách thiết kế này bảo đảm rằng bộ dữ liệu vẫn giữ được độ phủ quan sát cần thiết cho phân tích quốc gia–năm, đồng thời tính minh bạch được tăng cường vì mức độ đầy đủ thông tin của mỗi quan sát được ghi nhận tường minh để phục vụ các kiểm định độ bền và kiểm toán thống kê ở các mục sau.</w:t>
      </w:r>
    </w:p>
    <w:p w:rsidR="00000000" w:rsidDel="00000000" w:rsidP="00000000" w:rsidRDefault="00000000" w:rsidRPr="00000000" w14:paraId="00000199">
      <w:pPr>
        <w:spacing w:after="240" w:before="240" w:lineRule="auto"/>
        <w:rPr/>
      </w:pPr>
      <w:r w:rsidDel="00000000" w:rsidR="00000000" w:rsidRPr="00000000">
        <w:rPr/>
        <w:drawing>
          <wp:inline distB="114300" distT="114300" distL="114300" distR="114300">
            <wp:extent cx="5731200" cy="2844800"/>
            <wp:effectExtent b="0" l="0" r="0" t="0"/>
            <wp:docPr id="26" name="image14.png"/>
            <a:graphic>
              <a:graphicData uri="http://schemas.openxmlformats.org/drawingml/2006/picture">
                <pic:pic>
                  <pic:nvPicPr>
                    <pic:cNvPr id="0" name="image14.png"/>
                    <pic:cNvPicPr preferRelativeResize="0"/>
                  </pic:nvPicPr>
                  <pic:blipFill>
                    <a:blip r:embed="rId13"/>
                    <a:srcRect b="0" l="0" r="0" t="0"/>
                    <a:stretch>
                      <a:fillRect/>
                    </a:stretch>
                  </pic:blipFill>
                  <pic:spPr>
                    <a:xfrm>
                      <a:off x="0" y="0"/>
                      <a:ext cx="57312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19A">
      <w:pPr>
        <w:spacing w:after="240" w:before="240" w:lineRule="auto"/>
        <w:jc w:val="center"/>
        <w:rPr>
          <w:i w:val="1"/>
          <w:iCs w:val="1"/>
        </w:rPr>
      </w:pPr>
      <w:r w:rsidDel="00000000" w:rsidR="00000000" w:rsidRPr="00000000">
        <w:rPr>
          <w:i w:val="1"/>
          <w:iCs w:val="1"/>
          <w:rtl w:val="0"/>
        </w:rPr>
        <w:t xml:space="preserve">Hình 3.7: Phân phối điểm trụ trong toàn bộ panel (2015–2022)</w:t>
      </w:r>
    </w:p>
    <w:p w:rsidR="00000000" w:rsidDel="00000000" w:rsidP="00000000" w:rsidRDefault="00000000" w:rsidRPr="00000000" w14:paraId="0000019B">
      <w:pPr>
        <w:spacing w:after="240" w:before="240" w:lineRule="auto"/>
        <w:rPr/>
      </w:pPr>
      <w:r w:rsidDel="00000000" w:rsidR="00000000" w:rsidRPr="00000000">
        <w:rPr>
          <w:rtl w:val="0"/>
        </w:rPr>
        <w:t xml:space="preserve">Hình 3.7 cho thấy phân phối của ba điểm trụ sau chuẩn hoá và tổng hợp nội bộ trụ. Việc trình bày phân phối ở cấp panel đóng vai trò kiểm tra trực quan trước khi tổng hợp lên chỉ số tổng: nếu một trụ bị méo mạnh hoặc bị chi phối bởi ngoại lệ cực trị, dấu hiệu đó thường xuất hiện ở hình dạng phân phối và sẽ kéo theo rủi ro làm sai lệch điểm chỉ số tổng.</w:t>
      </w:r>
    </w:p>
    <w:p w:rsidR="00000000" w:rsidDel="00000000" w:rsidP="00000000" w:rsidRDefault="00000000" w:rsidRPr="00000000" w14:paraId="0000019C">
      <w:pPr>
        <w:pStyle w:val="Heading3"/>
        <w:keepNext w:val="0"/>
        <w:widowControl w:val="1"/>
        <w:spacing w:after="80" w:before="280" w:lineRule="auto"/>
        <w:rPr/>
      </w:pPr>
      <w:bookmarkStart w:colFirst="0" w:colLast="0" w:name="_5ie1ackhh4dm" w:id="28"/>
      <w:bookmarkEnd w:id="28"/>
      <w:r w:rsidDel="00000000" w:rsidR="00000000" w:rsidRPr="00000000">
        <w:rPr>
          <w:rtl w:val="0"/>
        </w:rPr>
        <w:t xml:space="preserve">3.5.3. Chuẩn bị điểm chỉ số tổng và chuẩn hoá về thang 0–100 để công bố</w:t>
      </w:r>
    </w:p>
    <w:p w:rsidR="00000000" w:rsidDel="00000000" w:rsidP="00000000" w:rsidRDefault="00000000" w:rsidRPr="00000000" w14:paraId="0000019D">
      <w:pPr>
        <w:spacing w:after="240" w:before="240" w:lineRule="auto"/>
        <w:rPr/>
      </w:pPr>
      <w:r w:rsidDel="00000000" w:rsidR="00000000" w:rsidRPr="00000000">
        <w:rPr>
          <w:rtl w:val="0"/>
        </w:rPr>
        <w:t xml:space="preserve">Sau khi xác định điểm trụ, chỉ số DII-Core được hình thành bằng cách tổng hợp tuyến tính ba trụ với trọng số bằng nhau. Lựa chọn này phản ánh quan điểm rằng tiếp cận và sử dụng, hạ tầng số, và vốn nhân lực là các chiều cạnh bổ sung lẫn nhau của bao trùm số, và không thể coi trụ nào là thay thế cho trụ khác trong đo lường tổng thể.</w:t>
      </w:r>
    </w:p>
    <w:p w:rsidR="00000000" w:rsidDel="00000000" w:rsidP="00000000" w:rsidRDefault="00000000" w:rsidRPr="00000000" w14:paraId="0000019E">
      <w:pPr>
        <w:spacing w:after="240" w:before="240" w:lineRule="auto"/>
        <w:rPr/>
      </w:pPr>
      <w:r w:rsidDel="00000000" w:rsidR="00000000" w:rsidRPr="00000000">
        <w:rPr>
          <w:rtl w:val="0"/>
        </w:rPr>
        <w:t xml:space="preserve">Điểm chỉ số tổng ban đầu được xác định trong không gian chuẩn hoá (z-score), sau đó được chuyển đổi sang thang 0–100 bằng phép biến đổi tuyến tính áp dụng nhất quán trên toàn bộ panel. Việc chuẩn hoá này không làm thay đổi thứ hạng tương đối giữa các quan sát, nhưng giúp tăng khả năng diễn giải và tạo điều kiện thuận lợi cho so sánh với các chỉ số quốc tế khác trong các phần đánh giá tiếp theo.</w:t>
      </w:r>
    </w:p>
    <w:p w:rsidR="00000000" w:rsidDel="00000000" w:rsidP="00000000" w:rsidRDefault="00000000" w:rsidRPr="00000000" w14:paraId="0000019F">
      <w:pPr>
        <w:spacing w:after="240" w:before="240" w:lineRule="auto"/>
        <w:rPr>
          <w:b w:val="1"/>
          <w:bCs w:val="1"/>
        </w:rPr>
      </w:pPr>
      <w:r w:rsidDel="00000000" w:rsidR="00000000" w:rsidRPr="00000000">
        <w:rPr>
          <w:b w:val="1"/>
          <w:bCs w:val="1"/>
          <w:rtl w:val="0"/>
        </w:rPr>
        <w:t xml:space="preserve">Bảng 3.6. Thống kê mô tả điểm trụ và chỉ số DII-Core trên toàn bộ panel (2015–2022)</w:t>
      </w:r>
    </w:p>
    <w:tbl>
      <w:tblPr>
        <w:tblStyle w:val="Table9"/>
        <w:tblW w:w="9025.511811023624"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2433.789729772151"/>
        <w:gridCol w:w="1414.2967012844326"/>
        <w:gridCol w:w="1399.3041567478485"/>
        <w:gridCol w:w="1684.1625029429463"/>
        <w:gridCol w:w="964.5203651869099"/>
        <w:gridCol w:w="1129.438355089335"/>
        <w:tblGridChange w:id="0">
          <w:tblGrid>
            <w:gridCol w:w="2433.789729772151"/>
            <w:gridCol w:w="1414.2967012844326"/>
            <w:gridCol w:w="1399.3041567478485"/>
            <w:gridCol w:w="1684.1625029429463"/>
            <w:gridCol w:w="964.5203651869099"/>
            <w:gridCol w:w="1129.438355089335"/>
          </w:tblGrid>
        </w:tblGridChange>
      </w:tblGrid>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A0">
            <w:pPr>
              <w:spacing w:after="240" w:before="240" w:lineRule="auto"/>
              <w:jc w:val="center"/>
              <w:rPr/>
            </w:pPr>
            <w:r w:rsidDel="00000000" w:rsidR="00000000" w:rsidRPr="00000000">
              <w:rPr>
                <w:b w:val="1"/>
                <w:bCs w:val="1"/>
                <w:rtl w:val="0"/>
              </w:rPr>
              <w:t xml:space="preserve">Chỉ tiêu</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A1">
            <w:pPr>
              <w:spacing w:after="240" w:before="240" w:lineRule="auto"/>
              <w:jc w:val="center"/>
              <w:rPr/>
            </w:pPr>
            <w:r w:rsidDel="00000000" w:rsidR="00000000" w:rsidRPr="00000000">
              <w:rPr>
                <w:b w:val="1"/>
                <w:bCs w:val="1"/>
                <w:rtl w:val="0"/>
              </w:rPr>
              <w:t xml:space="preserve">Số quan sát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A2">
            <w:pPr>
              <w:spacing w:after="240" w:before="240" w:lineRule="auto"/>
              <w:jc w:val="center"/>
              <w:rPr/>
            </w:pPr>
            <w:r w:rsidDel="00000000" w:rsidR="00000000" w:rsidRPr="00000000">
              <w:rPr>
                <w:b w:val="1"/>
                <w:bCs w:val="1"/>
                <w:rtl w:val="0"/>
              </w:rPr>
              <w:t xml:space="preserve">Trung bình</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A3">
            <w:pPr>
              <w:spacing w:after="240" w:before="240" w:lineRule="auto"/>
              <w:jc w:val="center"/>
              <w:rPr/>
            </w:pPr>
            <w:r w:rsidDel="00000000" w:rsidR="00000000" w:rsidRPr="00000000">
              <w:rPr>
                <w:b w:val="1"/>
                <w:bCs w:val="1"/>
                <w:rtl w:val="0"/>
              </w:rPr>
              <w:t xml:space="preserve">Độ lệch chuẩn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A4">
            <w:pPr>
              <w:spacing w:after="240" w:before="240" w:lineRule="auto"/>
              <w:jc w:val="center"/>
              <w:rPr/>
            </w:pPr>
            <w:r w:rsidDel="00000000" w:rsidR="00000000" w:rsidRPr="00000000">
              <w:rPr>
                <w:b w:val="1"/>
                <w:bCs w:val="1"/>
                <w:rtl w:val="0"/>
              </w:rPr>
              <w:t xml:space="preserve">Min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A5">
            <w:pPr>
              <w:spacing w:after="240" w:before="240" w:lineRule="auto"/>
              <w:jc w:val="center"/>
              <w:rPr/>
            </w:pPr>
            <w:r w:rsidDel="00000000" w:rsidR="00000000" w:rsidRPr="00000000">
              <w:rPr>
                <w:b w:val="1"/>
                <w:bCs w:val="1"/>
                <w:rtl w:val="0"/>
              </w:rPr>
              <w:t xml:space="preserve">Max</w:t>
            </w:r>
            <w:r w:rsidDel="00000000" w:rsidR="00000000" w:rsidRPr="00000000">
              <w:rPr>
                <w:rtl w:val="0"/>
              </w:rPr>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A6">
            <w:pPr>
              <w:spacing w:after="240" w:before="240" w:lineRule="auto"/>
              <w:rPr/>
            </w:pPr>
            <w:r w:rsidDel="00000000" w:rsidR="00000000" w:rsidRPr="00000000">
              <w:rPr>
                <w:rtl w:val="0"/>
              </w:rPr>
              <w:t xml:space="preserve">pillar_access_adoption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A7">
            <w:pPr>
              <w:spacing w:after="240" w:before="240" w:lineRule="auto"/>
              <w:rPr/>
            </w:pPr>
            <w:r w:rsidDel="00000000" w:rsidR="00000000" w:rsidRPr="00000000">
              <w:rPr>
                <w:rtl w:val="0"/>
              </w:rPr>
              <w:t xml:space="preserve">1657</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A8">
            <w:pPr>
              <w:spacing w:after="240" w:before="240" w:lineRule="auto"/>
              <w:rPr/>
            </w:pPr>
            <w:r w:rsidDel="00000000" w:rsidR="00000000" w:rsidRPr="00000000">
              <w:rPr>
                <w:rtl w:val="0"/>
              </w:rPr>
              <w:t xml:space="preserve">-0.0204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A9">
            <w:pPr>
              <w:spacing w:after="240" w:before="240" w:lineRule="auto"/>
              <w:rPr/>
            </w:pPr>
            <w:r w:rsidDel="00000000" w:rsidR="00000000" w:rsidRPr="00000000">
              <w:rPr>
                <w:rtl w:val="0"/>
              </w:rPr>
              <w:t xml:space="preserve">0.8995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AA">
            <w:pPr>
              <w:spacing w:after="240" w:before="240" w:lineRule="auto"/>
              <w:rPr/>
            </w:pPr>
            <w:r w:rsidDel="00000000" w:rsidR="00000000" w:rsidRPr="00000000">
              <w:rPr>
                <w:rtl w:val="0"/>
              </w:rPr>
              <w:t xml:space="preserve">-2.4192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AB">
            <w:pPr>
              <w:spacing w:after="240" w:before="240" w:lineRule="auto"/>
              <w:rPr/>
            </w:pPr>
            <w:r w:rsidDel="00000000" w:rsidR="00000000" w:rsidRPr="00000000">
              <w:rPr>
                <w:rtl w:val="0"/>
              </w:rPr>
              <w:t xml:space="preserve">4.4067</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AC">
            <w:pPr>
              <w:spacing w:after="240" w:before="240" w:lineRule="auto"/>
              <w:rPr/>
            </w:pPr>
            <w:r w:rsidDel="00000000" w:rsidR="00000000" w:rsidRPr="00000000">
              <w:rPr>
                <w:rtl w:val="0"/>
              </w:rPr>
              <w:t xml:space="preserve">pillar_infra_capacity</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AD">
            <w:pPr>
              <w:spacing w:after="240" w:before="240" w:lineRule="auto"/>
              <w:rPr/>
            </w:pPr>
            <w:r w:rsidDel="00000000" w:rsidR="00000000" w:rsidRPr="00000000">
              <w:rPr>
                <w:rtl w:val="0"/>
              </w:rPr>
              <w:t xml:space="preserve">1713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AE">
            <w:pPr>
              <w:spacing w:after="240" w:before="240" w:lineRule="auto"/>
              <w:rPr/>
            </w:pPr>
            <w:r w:rsidDel="00000000" w:rsidR="00000000" w:rsidRPr="00000000">
              <w:rPr>
                <w:rtl w:val="0"/>
              </w:rPr>
              <w:t xml:space="preserve">-0.0107</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AF">
            <w:pPr>
              <w:spacing w:after="240" w:before="240" w:lineRule="auto"/>
              <w:rPr/>
            </w:pPr>
            <w:r w:rsidDel="00000000" w:rsidR="00000000" w:rsidRPr="00000000">
              <w:rPr>
                <w:rtl w:val="0"/>
              </w:rPr>
              <w:t xml:space="preserve">0.9512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B0">
            <w:pPr>
              <w:spacing w:after="240" w:before="240" w:lineRule="auto"/>
              <w:rPr/>
            </w:pPr>
            <w:r w:rsidDel="00000000" w:rsidR="00000000" w:rsidRPr="00000000">
              <w:rPr>
                <w:rtl w:val="0"/>
              </w:rPr>
              <w:t xml:space="preserve">-2.0182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B1">
            <w:pPr>
              <w:spacing w:after="240" w:before="240" w:lineRule="auto"/>
              <w:rPr/>
            </w:pPr>
            <w:r w:rsidDel="00000000" w:rsidR="00000000" w:rsidRPr="00000000">
              <w:rPr>
                <w:rtl w:val="0"/>
              </w:rPr>
              <w:t xml:space="preserve">2.6231</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B2">
            <w:pPr>
              <w:spacing w:after="240" w:before="240" w:lineRule="auto"/>
              <w:rPr/>
            </w:pPr>
            <w:r w:rsidDel="00000000" w:rsidR="00000000" w:rsidRPr="00000000">
              <w:rPr>
                <w:rtl w:val="0"/>
              </w:rPr>
              <w:t xml:space="preserve">pillar_human_capital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B3">
            <w:pPr>
              <w:spacing w:after="240" w:before="240" w:lineRule="auto"/>
              <w:rPr/>
            </w:pPr>
            <w:r w:rsidDel="00000000" w:rsidR="00000000" w:rsidRPr="00000000">
              <w:rPr>
                <w:rtl w:val="0"/>
              </w:rPr>
              <w:t xml:space="preserve">1275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B4">
            <w:pPr>
              <w:spacing w:after="240" w:before="240" w:lineRule="auto"/>
              <w:rPr/>
            </w:pPr>
            <w:r w:rsidDel="00000000" w:rsidR="00000000" w:rsidRPr="00000000">
              <w:rPr>
                <w:rtl w:val="0"/>
              </w:rPr>
              <w:t xml:space="preserve">-0.0673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B5">
            <w:pPr>
              <w:spacing w:after="240" w:before="240" w:lineRule="auto"/>
              <w:rPr/>
            </w:pPr>
            <w:r w:rsidDel="00000000" w:rsidR="00000000" w:rsidRPr="00000000">
              <w:rPr>
                <w:rtl w:val="0"/>
              </w:rPr>
              <w:t xml:space="preserve">0.9653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B6">
            <w:pPr>
              <w:spacing w:after="240" w:before="240" w:lineRule="auto"/>
              <w:rPr/>
            </w:pPr>
            <w:r w:rsidDel="00000000" w:rsidR="00000000" w:rsidRPr="00000000">
              <w:rPr>
                <w:rtl w:val="0"/>
              </w:rPr>
              <w:t xml:space="preserve">-3.0859</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B7">
            <w:pPr>
              <w:spacing w:after="240" w:before="240" w:lineRule="auto"/>
              <w:rPr/>
            </w:pPr>
            <w:r w:rsidDel="00000000" w:rsidR="00000000" w:rsidRPr="00000000">
              <w:rPr>
                <w:rtl w:val="0"/>
              </w:rPr>
              <w:t xml:space="preserve">2.7441</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B8">
            <w:pPr>
              <w:spacing w:after="240" w:before="240" w:lineRule="auto"/>
              <w:rPr/>
            </w:pPr>
            <w:r w:rsidDel="00000000" w:rsidR="00000000" w:rsidRPr="00000000">
              <w:rPr>
                <w:rtl w:val="0"/>
              </w:rPr>
              <w:t xml:space="preserve">dii_core_z</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B9">
            <w:pPr>
              <w:spacing w:after="240" w:before="240" w:lineRule="auto"/>
              <w:rPr/>
            </w:pPr>
            <w:r w:rsidDel="00000000" w:rsidR="00000000" w:rsidRPr="00000000">
              <w:rPr>
                <w:rtl w:val="0"/>
              </w:rPr>
              <w:t xml:space="preserve">1667</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BA">
            <w:pPr>
              <w:spacing w:after="240" w:before="240" w:lineRule="auto"/>
              <w:rPr/>
            </w:pPr>
            <w:r w:rsidDel="00000000" w:rsidR="00000000" w:rsidRPr="00000000">
              <w:rPr>
                <w:rtl w:val="0"/>
              </w:rPr>
              <w:t xml:space="preserve">-0.0749</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BB">
            <w:pPr>
              <w:spacing w:after="240" w:before="240" w:lineRule="auto"/>
              <w:rPr/>
            </w:pPr>
            <w:r w:rsidDel="00000000" w:rsidR="00000000" w:rsidRPr="00000000">
              <w:rPr>
                <w:rtl w:val="0"/>
              </w:rPr>
              <w:t xml:space="preserve">0.8560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BC">
            <w:pPr>
              <w:spacing w:after="240" w:before="240" w:lineRule="auto"/>
              <w:rPr/>
            </w:pPr>
            <w:r w:rsidDel="00000000" w:rsidR="00000000" w:rsidRPr="00000000">
              <w:rPr>
                <w:rtl w:val="0"/>
              </w:rPr>
              <w:t xml:space="preserve">-2.2158</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BD">
            <w:pPr>
              <w:spacing w:after="240" w:before="240" w:lineRule="auto"/>
              <w:rPr/>
            </w:pPr>
            <w:r w:rsidDel="00000000" w:rsidR="00000000" w:rsidRPr="00000000">
              <w:rPr>
                <w:rtl w:val="0"/>
              </w:rPr>
              <w:t xml:space="preserve">2.0026</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BE">
            <w:pPr>
              <w:spacing w:after="240" w:before="240" w:lineRule="auto"/>
              <w:rPr/>
            </w:pPr>
            <w:r w:rsidDel="00000000" w:rsidR="00000000" w:rsidRPr="00000000">
              <w:rPr>
                <w:rtl w:val="0"/>
              </w:rPr>
              <w:t xml:space="preserve">dii_core_0_100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BF">
            <w:pPr>
              <w:spacing w:after="240" w:before="240" w:lineRule="auto"/>
              <w:rPr/>
            </w:pPr>
            <w:r w:rsidDel="00000000" w:rsidR="00000000" w:rsidRPr="00000000">
              <w:rPr>
                <w:rtl w:val="0"/>
              </w:rPr>
              <w:t xml:space="preserve">1667</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C0">
            <w:pPr>
              <w:spacing w:after="240" w:before="240" w:lineRule="auto"/>
              <w:rPr/>
            </w:pPr>
            <w:r w:rsidDel="00000000" w:rsidR="00000000" w:rsidRPr="00000000">
              <w:rPr>
                <w:rtl w:val="0"/>
              </w:rPr>
              <w:t xml:space="preserve">53.6716</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C1">
            <w:pPr>
              <w:spacing w:after="240" w:before="240" w:lineRule="auto"/>
              <w:rPr/>
            </w:pPr>
            <w:r w:rsidDel="00000000" w:rsidR="00000000" w:rsidRPr="00000000">
              <w:rPr>
                <w:rtl w:val="0"/>
              </w:rPr>
              <w:t xml:space="preserve">26.4118</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C2">
            <w:pPr>
              <w:spacing w:after="240" w:before="240" w:lineRule="auto"/>
              <w:rPr/>
            </w:pPr>
            <w:r w:rsidDel="00000000" w:rsidR="00000000" w:rsidRPr="00000000">
              <w:rPr>
                <w:rtl w:val="0"/>
              </w:rPr>
              <w:t xml:space="preserve">0.0000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C3">
            <w:pPr>
              <w:spacing w:after="240" w:before="240" w:lineRule="auto"/>
              <w:rPr/>
            </w:pPr>
            <w:r w:rsidDel="00000000" w:rsidR="00000000" w:rsidRPr="00000000">
              <w:rPr>
                <w:rtl w:val="0"/>
              </w:rPr>
              <w:t xml:space="preserve">100.0000</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C4">
            <w:pPr>
              <w:spacing w:after="240" w:before="240" w:lineRule="auto"/>
              <w:rPr/>
            </w:pPr>
            <w:r w:rsidDel="00000000" w:rsidR="00000000" w:rsidRPr="00000000">
              <w:rPr>
                <w:rtl w:val="0"/>
              </w:rPr>
              <w:t xml:space="preserve">n_pillars_available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C5">
            <w:pPr>
              <w:spacing w:after="240" w:before="240" w:lineRule="auto"/>
              <w:rPr/>
            </w:pPr>
            <w:r w:rsidDel="00000000" w:rsidR="00000000" w:rsidRPr="00000000">
              <w:rPr>
                <w:rtl w:val="0"/>
              </w:rPr>
              <w:t xml:space="preserve">1722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C6">
            <w:pPr>
              <w:spacing w:after="240" w:before="240" w:lineRule="auto"/>
              <w:rPr/>
            </w:pPr>
            <w:r w:rsidDel="00000000" w:rsidR="00000000" w:rsidRPr="00000000">
              <w:rPr>
                <w:rtl w:val="0"/>
              </w:rPr>
              <w:t xml:space="preserve">2.6974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C7">
            <w:pPr>
              <w:spacing w:after="240" w:before="240" w:lineRule="auto"/>
              <w:rPr/>
            </w:pPr>
            <w:r w:rsidDel="00000000" w:rsidR="00000000" w:rsidRPr="00000000">
              <w:rPr>
                <w:rtl w:val="0"/>
              </w:rPr>
              <w:t xml:space="preserve">0.5245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C8">
            <w:pPr>
              <w:spacing w:after="240" w:before="240" w:lineRule="auto"/>
              <w:rPr/>
            </w:pPr>
            <w:r w:rsidDel="00000000" w:rsidR="00000000" w:rsidRPr="00000000">
              <w:rPr>
                <w:rtl w:val="0"/>
              </w:rPr>
              <w:t xml:space="preserve">1.0000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C9">
            <w:pPr>
              <w:spacing w:after="240" w:before="240" w:lineRule="auto"/>
              <w:rPr/>
            </w:pPr>
            <w:r w:rsidDel="00000000" w:rsidR="00000000" w:rsidRPr="00000000">
              <w:rPr>
                <w:rtl w:val="0"/>
              </w:rPr>
              <w:t xml:space="preserve">3.0000</w:t>
            </w:r>
          </w:p>
        </w:tc>
      </w:tr>
    </w:tbl>
    <w:p w:rsidR="00000000" w:rsidDel="00000000" w:rsidP="00000000" w:rsidRDefault="00000000" w:rsidRPr="00000000" w14:paraId="000001CA">
      <w:pPr>
        <w:spacing w:after="240" w:before="240" w:lineRule="auto"/>
        <w:rPr/>
      </w:pPr>
      <w:r w:rsidDel="00000000" w:rsidR="00000000" w:rsidRPr="00000000">
        <w:rPr/>
        <w:drawing>
          <wp:inline distB="114300" distT="114300" distL="114300" distR="114300">
            <wp:extent cx="5731200" cy="2844800"/>
            <wp:effectExtent b="0" l="0" r="0" t="0"/>
            <wp:docPr id="22" name="image19.png"/>
            <a:graphic>
              <a:graphicData uri="http://schemas.openxmlformats.org/drawingml/2006/picture">
                <pic:pic>
                  <pic:nvPicPr>
                    <pic:cNvPr id="0" name="image19.png"/>
                    <pic:cNvPicPr preferRelativeResize="0"/>
                  </pic:nvPicPr>
                  <pic:blipFill>
                    <a:blip r:embed="rId14"/>
                    <a:srcRect b="0" l="0" r="0" t="0"/>
                    <a:stretch>
                      <a:fillRect/>
                    </a:stretch>
                  </pic:blipFill>
                  <pic:spPr>
                    <a:xfrm>
                      <a:off x="0" y="0"/>
                      <a:ext cx="57312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1CB">
      <w:pPr>
        <w:spacing w:after="240" w:before="240" w:lineRule="auto"/>
        <w:jc w:val="center"/>
        <w:rPr>
          <w:i w:val="1"/>
          <w:iCs w:val="1"/>
        </w:rPr>
      </w:pPr>
      <w:r w:rsidDel="00000000" w:rsidR="00000000" w:rsidRPr="00000000">
        <w:rPr>
          <w:i w:val="1"/>
          <w:iCs w:val="1"/>
          <w:rtl w:val="0"/>
        </w:rPr>
        <w:t xml:space="preserve">Hình 3.8: Phân phối DII-Core trên thang 0–100 (2015–2022)</w:t>
      </w:r>
    </w:p>
    <w:p w:rsidR="00000000" w:rsidDel="00000000" w:rsidP="00000000" w:rsidRDefault="00000000" w:rsidRPr="00000000" w14:paraId="000001CC">
      <w:pPr>
        <w:spacing w:after="240" w:before="240" w:lineRule="auto"/>
        <w:rPr/>
      </w:pPr>
      <w:r w:rsidDel="00000000" w:rsidR="00000000" w:rsidRPr="00000000">
        <w:rPr>
          <w:rtl w:val="0"/>
        </w:rPr>
        <w:t xml:space="preserve">Hình 3.8 cung cấp một kiểm tra trực quan ở cấp chỉ số tổng: phân phối trên thang 0–100 giúp đánh giá mức độ phân tán và khả năng phân biệt của thước đo khi được công bố dưới dạng một điểm số dễ diễn giải. Hình này cũng đóng vai trò “điểm nối” phương pháp từ bước xây dựng chỉ số sang các phân tích hậu nghiệm ở các mục tiếp theo, nơi DII-Core sẽ được dùng như biến trung tâm cho phân nhóm quốc gia, kiểm tra độ bền và thẩm định bằng benchmark ngoại sinh.</w:t>
      </w:r>
    </w:p>
    <w:p w:rsidR="00000000" w:rsidDel="00000000" w:rsidP="00000000" w:rsidRDefault="00000000" w:rsidRPr="00000000" w14:paraId="000001CD">
      <w:pPr>
        <w:pStyle w:val="Heading2"/>
        <w:keepNext w:val="0"/>
        <w:keepLines w:val="0"/>
        <w:spacing w:after="80" w:before="360" w:line="259" w:lineRule="auto"/>
        <w:ind w:left="0"/>
        <w:rPr>
          <w:sz w:val="34"/>
          <w:szCs w:val="34"/>
        </w:rPr>
      </w:pPr>
      <w:bookmarkStart w:colFirst="0" w:colLast="0" w:name="_fwzmj6ggofko" w:id="29"/>
      <w:bookmarkEnd w:id="29"/>
      <w:r w:rsidDel="00000000" w:rsidR="00000000" w:rsidRPr="00000000">
        <w:rPr>
          <w:sz w:val="34"/>
          <w:szCs w:val="34"/>
          <w:rtl w:val="0"/>
        </w:rPr>
        <w:t xml:space="preserve">3.6. Phân cụm quốc gia và lập hồ sơ cụm (clustering &amp; profiling)</w:t>
      </w:r>
    </w:p>
    <w:p w:rsidR="00000000" w:rsidDel="00000000" w:rsidP="00000000" w:rsidRDefault="00000000" w:rsidRPr="00000000" w14:paraId="000001CE">
      <w:pPr>
        <w:spacing w:after="240" w:before="240" w:lineRule="auto"/>
        <w:rPr/>
      </w:pPr>
      <w:r w:rsidDel="00000000" w:rsidR="00000000" w:rsidRPr="00000000">
        <w:rPr>
          <w:rtl w:val="0"/>
        </w:rPr>
        <w:t xml:space="preserve">Mục tiêu của phân cụm trong nghiên cứu này là xây dựng một </w:t>
      </w:r>
      <w:r w:rsidDel="00000000" w:rsidR="00000000" w:rsidRPr="00000000">
        <w:rPr>
          <w:b w:val="1"/>
          <w:bCs w:val="1"/>
          <w:rtl w:val="0"/>
        </w:rPr>
        <w:t xml:space="preserve">phân loại thực nghiệm (data-driven typology)</w:t>
      </w:r>
      <w:r w:rsidDel="00000000" w:rsidR="00000000" w:rsidRPr="00000000">
        <w:rPr>
          <w:rtl w:val="0"/>
        </w:rPr>
        <w:t xml:space="preserve"> các quốc gia theo mức độ bao trùm số, nhằm hỗ trợ diễn giải và cấu trúc hoá phần trình bày kết quả ở Chương 4. Phân cụm được sử dụng như một công cụ mô tả để trả lời câu hỏi “các quốc gia có tự hình thành những nhóm đặc trưng về bao trùm số hay không, và sự khác biệt nhóm thể hiện ở trụ nào”, thay vì như một kiểm định về tính hợp lệ của chỉ số. Theo đó, mọi kết luận trong mục này được giới hạn ở mức mô tả cấu trúc nhóm và mức chênh lệch theo trụ; các đánh giá về độ bền và tính hợp lệ sẽ được xử lý bằng robustness checks, benchmark validation và kiểm toán thống kê ở các mục sau.</w:t>
      </w:r>
    </w:p>
    <w:p w:rsidR="00000000" w:rsidDel="00000000" w:rsidP="00000000" w:rsidRDefault="00000000" w:rsidRPr="00000000" w14:paraId="000001CF">
      <w:pPr>
        <w:pStyle w:val="Heading3"/>
        <w:keepNext w:val="0"/>
        <w:widowControl w:val="1"/>
        <w:spacing w:after="80" w:before="280" w:lineRule="auto"/>
        <w:rPr/>
      </w:pPr>
      <w:bookmarkStart w:colFirst="0" w:colLast="0" w:name="_hi8ei0meyf0q" w:id="30"/>
      <w:bookmarkEnd w:id="30"/>
      <w:r w:rsidDel="00000000" w:rsidR="00000000" w:rsidRPr="00000000">
        <w:rPr>
          <w:rtl w:val="0"/>
        </w:rPr>
        <w:t xml:space="preserve">3.6.1. Đối tượng phân cụm và bộ đặc trưng</w:t>
      </w:r>
    </w:p>
    <w:p w:rsidR="00000000" w:rsidDel="00000000" w:rsidP="00000000" w:rsidRDefault="00000000" w:rsidRPr="00000000" w14:paraId="000001D0">
      <w:pPr>
        <w:spacing w:after="240" w:before="240" w:lineRule="auto"/>
        <w:rPr/>
      </w:pPr>
      <w:r w:rsidDel="00000000" w:rsidR="00000000" w:rsidRPr="00000000">
        <w:rPr>
          <w:rtl w:val="0"/>
        </w:rPr>
        <w:t xml:space="preserve">Đơn vị phân cụm là </w:t>
      </w:r>
      <w:r w:rsidDel="00000000" w:rsidR="00000000" w:rsidRPr="00000000">
        <w:rPr>
          <w:b w:val="1"/>
          <w:bCs w:val="1"/>
          <w:rtl w:val="0"/>
        </w:rPr>
        <w:t xml:space="preserve">quốc gia</w:t>
      </w:r>
      <w:r w:rsidDel="00000000" w:rsidR="00000000" w:rsidRPr="00000000">
        <w:rPr>
          <w:rtl w:val="0"/>
        </w:rPr>
        <w:t xml:space="preserve"> (không phải quan sát quốc gia–năm). Để giảm nhiễu theo năm và phản ánh mức “mặt bằng” bao trùm số trong toàn bộ giai đoạn nghiên cứu, mỗi quốc gia được biểu diễn bằng các thống kê trung bình theo thời gian giai đoạn 2015–2022 (trên các năm có dữ liệu). Bộ đặc trưng chính dùng để phân cụm là </w:t>
      </w:r>
      <w:r w:rsidDel="00000000" w:rsidR="00000000" w:rsidRPr="00000000">
        <w:rPr>
          <w:b w:val="1"/>
          <w:bCs w:val="1"/>
          <w:rtl w:val="0"/>
        </w:rPr>
        <w:t xml:space="preserve">ba điểm trụ trung bình theo quốc gia</w:t>
      </w:r>
      <w:r w:rsidDel="00000000" w:rsidR="00000000" w:rsidRPr="00000000">
        <w:rPr>
          <w:rtl w:val="0"/>
        </w:rPr>
        <w:t xml:space="preserve"> (Access &amp; Adoption, Infrastructure Capacity, Human Capital). Điểm DII-Core trung bình theo quốc gia được dùng để </w:t>
      </w:r>
      <w:r w:rsidDel="00000000" w:rsidR="00000000" w:rsidRPr="00000000">
        <w:rPr>
          <w:b w:val="1"/>
          <w:bCs w:val="1"/>
          <w:rtl w:val="0"/>
        </w:rPr>
        <w:t xml:space="preserve">mô tả và lập hồ sơ cụm</w:t>
      </w:r>
      <w:r w:rsidDel="00000000" w:rsidR="00000000" w:rsidRPr="00000000">
        <w:rPr>
          <w:rtl w:val="0"/>
        </w:rPr>
        <w:t xml:space="preserve">, không dùng như biến tối ưu hoá riêng biệt.</w:t>
      </w:r>
    </w:p>
    <w:p w:rsidR="00000000" w:rsidDel="00000000" w:rsidP="00000000" w:rsidRDefault="00000000" w:rsidRPr="00000000" w14:paraId="000001D1">
      <w:pPr>
        <w:spacing w:after="240" w:before="240" w:lineRule="auto"/>
        <w:rPr/>
      </w:pPr>
      <w:r w:rsidDel="00000000" w:rsidR="00000000" w:rsidRPr="00000000">
        <w:rPr>
          <w:rtl w:val="0"/>
        </w:rPr>
        <w:t xml:space="preserve">Cách chọn đặc trưng như vậy đảm bảo rằng (i) cụm có thể giải thích trực tiếp theo cấu trúc đo lường của DII-Core, và (ii) việc diễn giải “vì sao quốc gia thuộc cụm này” có thể bám vào các trụ thay vì chỉ dựa trên một điểm tổng.</w:t>
      </w:r>
    </w:p>
    <w:p w:rsidR="00000000" w:rsidDel="00000000" w:rsidP="00000000" w:rsidRDefault="00000000" w:rsidRPr="00000000" w14:paraId="000001D2">
      <w:pPr>
        <w:pStyle w:val="Heading3"/>
        <w:keepNext w:val="0"/>
        <w:widowControl w:val="1"/>
        <w:spacing w:after="80" w:before="280" w:lineRule="auto"/>
        <w:rPr/>
      </w:pPr>
      <w:bookmarkStart w:colFirst="0" w:colLast="0" w:name="_ymzbjo6xld1p" w:id="31"/>
      <w:bookmarkEnd w:id="31"/>
      <w:r w:rsidDel="00000000" w:rsidR="00000000" w:rsidRPr="00000000">
        <w:rPr>
          <w:rtl w:val="0"/>
        </w:rPr>
        <w:t xml:space="preserve">3.6.2. Thuật toán phân cụm và vai trò kiểm chứng chéo</w:t>
      </w:r>
    </w:p>
    <w:p w:rsidR="00000000" w:rsidDel="00000000" w:rsidP="00000000" w:rsidRDefault="00000000" w:rsidRPr="00000000" w14:paraId="000001D3">
      <w:pPr>
        <w:spacing w:after="240" w:before="240" w:lineRule="auto"/>
        <w:rPr/>
      </w:pPr>
      <w:r w:rsidDel="00000000" w:rsidR="00000000" w:rsidRPr="00000000">
        <w:rPr>
          <w:rtl w:val="0"/>
        </w:rPr>
        <w:t xml:space="preserve">Nghiên cứu triển khai song song hai thuật toán nhằm tăng tính thuyết phục của typology (không phải để “tối ưu tuyệt đối”):</w:t>
      </w:r>
    </w:p>
    <w:p w:rsidR="00000000" w:rsidDel="00000000" w:rsidP="00000000" w:rsidRDefault="00000000" w:rsidRPr="00000000" w14:paraId="000001D4">
      <w:pPr>
        <w:numPr>
          <w:ilvl w:val="0"/>
          <w:numId w:val="2"/>
        </w:numPr>
        <w:spacing w:after="0" w:afterAutospacing="0" w:before="240" w:lineRule="auto"/>
        <w:ind w:left="720" w:hanging="360"/>
        <w:jc w:val="left"/>
      </w:pPr>
      <w:r w:rsidDel="00000000" w:rsidR="00000000" w:rsidRPr="00000000">
        <w:rPr>
          <w:b w:val="1"/>
          <w:bCs w:val="1"/>
          <w:rtl w:val="0"/>
        </w:rPr>
        <w:t xml:space="preserve">Hierarchical clustering (Ward)</w:t>
      </w:r>
      <w:r w:rsidDel="00000000" w:rsidR="00000000" w:rsidRPr="00000000">
        <w:rPr>
          <w:rtl w:val="0"/>
        </w:rPr>
        <w:t xml:space="preserve">: tạo dendrogram cho phép quan sát cấu trúc gộp cụm và chọn k theo tiêu chí “largest jump” trên khoảng cách liên kết.</w:t>
        <w:br w:type="textWrapping"/>
      </w:r>
    </w:p>
    <w:p w:rsidR="00000000" w:rsidDel="00000000" w:rsidP="00000000" w:rsidRDefault="00000000" w:rsidRPr="00000000" w14:paraId="000001D5">
      <w:pPr>
        <w:numPr>
          <w:ilvl w:val="0"/>
          <w:numId w:val="2"/>
        </w:numPr>
        <w:spacing w:after="240" w:before="0" w:beforeAutospacing="0" w:lineRule="auto"/>
        <w:ind w:left="720" w:hanging="360"/>
        <w:jc w:val="left"/>
      </w:pPr>
      <w:r w:rsidDel="00000000" w:rsidR="00000000" w:rsidRPr="00000000">
        <w:rPr>
          <w:b w:val="1"/>
          <w:bCs w:val="1"/>
          <w:rtl w:val="0"/>
        </w:rPr>
        <w:t xml:space="preserve">K-means</w:t>
      </w:r>
      <w:r w:rsidDel="00000000" w:rsidR="00000000" w:rsidRPr="00000000">
        <w:rPr>
          <w:rtl w:val="0"/>
        </w:rPr>
        <w:t xml:space="preserve">: dùng như đối chứng thuật toán, chọn k theo </w:t>
      </w:r>
      <w:r w:rsidDel="00000000" w:rsidR="00000000" w:rsidRPr="00000000">
        <w:rPr>
          <w:b w:val="1"/>
          <w:bCs w:val="1"/>
          <w:rtl w:val="0"/>
        </w:rPr>
        <w:t xml:space="preserve">silhouette score</w:t>
      </w:r>
      <w:r w:rsidDel="00000000" w:rsidR="00000000" w:rsidRPr="00000000">
        <w:rPr>
          <w:rtl w:val="0"/>
        </w:rPr>
        <w:t xml:space="preserve"> để đánh giá mức phân tách hình học giữa các cụm.</w:t>
      </w:r>
    </w:p>
    <w:p w:rsidR="00000000" w:rsidDel="00000000" w:rsidP="00000000" w:rsidRDefault="00000000" w:rsidRPr="00000000" w14:paraId="000001D6">
      <w:pPr>
        <w:spacing w:after="240" w:before="240" w:lineRule="auto"/>
        <w:rPr/>
      </w:pPr>
      <w:r w:rsidDel="00000000" w:rsidR="00000000" w:rsidRPr="00000000">
        <w:rPr>
          <w:rtl w:val="0"/>
        </w:rPr>
        <w:t xml:space="preserve">Việc áp dụng hai thuật toán giúp kiểm tra tính ổn định của phân tách cụm theo các tiêu chí lựa chọn kkk độc lập, đồng thời giảm nguy cơ kết quả chỉ là sản phẩm của một thủ tục tối ưu hoá đơn lẻ.</w:t>
      </w:r>
    </w:p>
    <w:p w:rsidR="00000000" w:rsidDel="00000000" w:rsidP="00000000" w:rsidRDefault="00000000" w:rsidRPr="00000000" w14:paraId="000001D7">
      <w:pPr>
        <w:pStyle w:val="Heading3"/>
        <w:keepNext w:val="0"/>
        <w:widowControl w:val="1"/>
        <w:spacing w:after="80" w:before="280" w:lineRule="auto"/>
        <w:rPr/>
      </w:pPr>
      <w:bookmarkStart w:colFirst="0" w:colLast="0" w:name="_9xpgflauaeaw" w:id="32"/>
      <w:bookmarkEnd w:id="32"/>
      <w:r w:rsidDel="00000000" w:rsidR="00000000" w:rsidRPr="00000000">
        <w:rPr>
          <w:rtl w:val="0"/>
        </w:rPr>
        <w:t xml:space="preserve">3.6.3. Tiêu chí chọn số cụm và ràng buộc “cụm tối thiểu”</w:t>
      </w:r>
    </w:p>
    <w:p w:rsidR="00000000" w:rsidDel="00000000" w:rsidP="00000000" w:rsidRDefault="00000000" w:rsidRPr="00000000" w14:paraId="000001D8">
      <w:pPr>
        <w:spacing w:after="240" w:before="240" w:lineRule="auto"/>
        <w:rPr/>
      </w:pPr>
      <w:r w:rsidDel="00000000" w:rsidR="00000000" w:rsidRPr="00000000">
        <w:rPr>
          <w:rtl w:val="0"/>
        </w:rPr>
        <w:t xml:space="preserve">Việc chọn số cụm k tuân thủ hai tiêu chí chính đã được chốt trong thiết kế nghiên cứu:</w:t>
      </w:r>
    </w:p>
    <w:p w:rsidR="00000000" w:rsidDel="00000000" w:rsidP="00000000" w:rsidRDefault="00000000" w:rsidRPr="00000000" w14:paraId="000001D9">
      <w:pPr>
        <w:numPr>
          <w:ilvl w:val="0"/>
          <w:numId w:val="1"/>
        </w:numPr>
        <w:spacing w:after="0" w:afterAutospacing="0" w:before="240" w:lineRule="auto"/>
        <w:ind w:left="720" w:hanging="360"/>
        <w:jc w:val="left"/>
      </w:pPr>
      <w:r w:rsidDel="00000000" w:rsidR="00000000" w:rsidRPr="00000000">
        <w:rPr>
          <w:rtl w:val="0"/>
        </w:rPr>
        <w:t xml:space="preserve">Với </w:t>
      </w:r>
      <w:r w:rsidDel="00000000" w:rsidR="00000000" w:rsidRPr="00000000">
        <w:rPr>
          <w:b w:val="1"/>
          <w:bCs w:val="1"/>
          <w:rtl w:val="0"/>
        </w:rPr>
        <w:t xml:space="preserve">k-means</w:t>
      </w:r>
      <w:r w:rsidDel="00000000" w:rsidR="00000000" w:rsidRPr="00000000">
        <w:rPr>
          <w:rtl w:val="0"/>
        </w:rPr>
        <w:t xml:space="preserve">, chọn k dựa trên </w:t>
      </w:r>
      <w:r w:rsidDel="00000000" w:rsidR="00000000" w:rsidRPr="00000000">
        <w:rPr>
          <w:b w:val="1"/>
          <w:bCs w:val="1"/>
          <w:rtl w:val="0"/>
        </w:rPr>
        <w:t xml:space="preserve">silhouette score</w:t>
      </w:r>
      <w:r w:rsidDel="00000000" w:rsidR="00000000" w:rsidRPr="00000000">
        <w:rPr>
          <w:rtl w:val="0"/>
        </w:rPr>
        <w:t xml:space="preserve">.</w:t>
      </w:r>
    </w:p>
    <w:p w:rsidR="00000000" w:rsidDel="00000000" w:rsidP="00000000" w:rsidRDefault="00000000" w:rsidRPr="00000000" w14:paraId="000001DA">
      <w:pPr>
        <w:numPr>
          <w:ilvl w:val="0"/>
          <w:numId w:val="1"/>
        </w:numPr>
        <w:spacing w:after="240" w:before="0" w:beforeAutospacing="0" w:lineRule="auto"/>
        <w:ind w:left="720" w:hanging="360"/>
        <w:jc w:val="left"/>
      </w:pPr>
      <w:r w:rsidDel="00000000" w:rsidR="00000000" w:rsidRPr="00000000">
        <w:rPr>
          <w:rtl w:val="0"/>
        </w:rPr>
        <w:t xml:space="preserve">Với </w:t>
      </w:r>
      <w:r w:rsidDel="00000000" w:rsidR="00000000" w:rsidRPr="00000000">
        <w:rPr>
          <w:b w:val="1"/>
          <w:bCs w:val="1"/>
          <w:rtl w:val="0"/>
        </w:rPr>
        <w:t xml:space="preserve">hierarchical Ward</w:t>
      </w:r>
      <w:r w:rsidDel="00000000" w:rsidR="00000000" w:rsidRPr="00000000">
        <w:rPr>
          <w:rtl w:val="0"/>
        </w:rPr>
        <w:t xml:space="preserve">, chọn kkk theo tiêu chí </w:t>
      </w:r>
      <w:r w:rsidDel="00000000" w:rsidR="00000000" w:rsidRPr="00000000">
        <w:rPr>
          <w:b w:val="1"/>
          <w:bCs w:val="1"/>
          <w:rtl w:val="0"/>
        </w:rPr>
        <w:t xml:space="preserve">largest jump</w:t>
      </w:r>
      <w:r w:rsidDel="00000000" w:rsidR="00000000" w:rsidRPr="00000000">
        <w:rPr>
          <w:rtl w:val="0"/>
        </w:rPr>
        <w:t xml:space="preserve"> của khoảng cách liên kết.</w:t>
      </w:r>
    </w:p>
    <w:p w:rsidR="00000000" w:rsidDel="00000000" w:rsidP="00000000" w:rsidRDefault="00000000" w:rsidRPr="00000000" w14:paraId="000001DB">
      <w:pPr>
        <w:spacing w:after="240" w:before="240" w:lineRule="auto"/>
        <w:rPr/>
      </w:pPr>
      <w:r w:rsidDel="00000000" w:rsidR="00000000" w:rsidRPr="00000000">
        <w:rPr>
          <w:rtl w:val="0"/>
        </w:rPr>
        <w:t xml:space="preserve">Bên cạnh đó, nghiên cứu áp dụng ràng buộc thực dụng nhằm tránh “cụm rất nhỏ” khó diễn giải ở cấp toàn cầu: </w:t>
      </w:r>
      <w:r w:rsidDel="00000000" w:rsidR="00000000" w:rsidRPr="00000000">
        <w:rPr>
          <w:b w:val="1"/>
          <w:bCs w:val="1"/>
          <w:rtl w:val="0"/>
        </w:rPr>
        <w:t xml:space="preserve">loại k nếu cụm nhỏ nhất &lt; 3% số quốc gia</w:t>
      </w:r>
      <w:r w:rsidDel="00000000" w:rsidR="00000000" w:rsidRPr="00000000">
        <w:rPr>
          <w:rtl w:val="0"/>
        </w:rPr>
        <w:t xml:space="preserve">. Với 190 quốc gia, ngưỡng 3% xấp xỉ 6 quốc gia; do đó các nghiệm tạo cụm tối thiểu dưới mức này bị xem là thiếu ổn định cho mục tiêu typology.</w:t>
      </w:r>
    </w:p>
    <w:p w:rsidR="00000000" w:rsidDel="00000000" w:rsidP="00000000" w:rsidRDefault="00000000" w:rsidRPr="00000000" w14:paraId="000001DC">
      <w:pPr>
        <w:spacing w:after="240" w:before="240" w:lineRule="auto"/>
        <w:rPr>
          <w:b w:val="1"/>
          <w:bCs w:val="1"/>
        </w:rPr>
      </w:pPr>
      <w:r w:rsidDel="00000000" w:rsidR="00000000" w:rsidRPr="00000000">
        <w:rPr>
          <w:b w:val="1"/>
          <w:bCs w:val="1"/>
        </w:rPr>
        <w:drawing>
          <wp:inline distB="114300" distT="114300" distL="114300" distR="114300">
            <wp:extent cx="5731200" cy="3378200"/>
            <wp:effectExtent b="0" l="0" r="0" t="0"/>
            <wp:docPr id="13" name="image4.png"/>
            <a:graphic>
              <a:graphicData uri="http://schemas.openxmlformats.org/drawingml/2006/picture">
                <pic:pic>
                  <pic:nvPicPr>
                    <pic:cNvPr id="0" name="image4.png"/>
                    <pic:cNvPicPr preferRelativeResize="0"/>
                  </pic:nvPicPr>
                  <pic:blipFill>
                    <a:blip r:embed="rId15"/>
                    <a:srcRect b="0" l="0" r="0" t="0"/>
                    <a:stretch>
                      <a:fillRect/>
                    </a:stretch>
                  </pic:blipFill>
                  <pic:spPr>
                    <a:xfrm>
                      <a:off x="0" y="0"/>
                      <a:ext cx="573120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1DD">
      <w:pPr>
        <w:spacing w:after="240" w:before="240" w:lineRule="auto"/>
        <w:jc w:val="center"/>
        <w:rPr>
          <w:i w:val="1"/>
          <w:iCs w:val="1"/>
        </w:rPr>
      </w:pPr>
      <w:r w:rsidDel="00000000" w:rsidR="00000000" w:rsidRPr="00000000">
        <w:rPr>
          <w:i w:val="1"/>
          <w:iCs w:val="1"/>
          <w:rtl w:val="0"/>
        </w:rPr>
        <w:t xml:space="preserve">Figure 3.9. K-means silhouette scores by k (eligibility constraint applied).</w:t>
      </w:r>
    </w:p>
    <w:p w:rsidR="00000000" w:rsidDel="00000000" w:rsidP="00000000" w:rsidRDefault="00000000" w:rsidRPr="00000000" w14:paraId="000001DE">
      <w:pPr>
        <w:spacing w:after="240" w:before="240" w:lineRule="auto"/>
        <w:rPr/>
      </w:pPr>
      <w:r w:rsidDel="00000000" w:rsidR="00000000" w:rsidRPr="00000000">
        <w:rPr>
          <w:rtl w:val="0"/>
        </w:rPr>
        <w:t xml:space="preserve">Hình 3.9 cho thấy silhouette cao nhất đạt tại k=2 (0.488), và giảm dần khi tăng k. Khi xét ràng buộc “cụm tối thiểu ≥ 3%”, các cấu hình từ k≥5 bị loại vì cụm nhỏ nhất chỉ còn khoảng 2.1% (4 quốc gia). Hai quan sát này hội tụ về cùng một kết luận kỹ thuật: </w:t>
      </w:r>
      <w:r w:rsidDel="00000000" w:rsidR="00000000" w:rsidRPr="00000000">
        <w:rPr>
          <w:b w:val="1"/>
          <w:bCs w:val="1"/>
          <w:rtl w:val="0"/>
        </w:rPr>
        <w:t xml:space="preserve">k=2</w:t>
      </w:r>
      <w:r w:rsidDel="00000000" w:rsidR="00000000" w:rsidRPr="00000000">
        <w:rPr>
          <w:rtl w:val="0"/>
        </w:rPr>
        <w:t xml:space="preserve"> là lựa chọn vừa có chất lượng phân tách cao nhất theo silhouette, vừa đáp ứng điều kiện tối thiểu hoá cụm nhỏ.</w:t>
      </w:r>
    </w:p>
    <w:p w:rsidR="00000000" w:rsidDel="00000000" w:rsidP="00000000" w:rsidRDefault="00000000" w:rsidRPr="00000000" w14:paraId="000001DF">
      <w:pPr>
        <w:spacing w:after="240" w:before="240" w:lineRule="auto"/>
        <w:rPr/>
      </w:pPr>
      <w:r w:rsidDel="00000000" w:rsidR="00000000" w:rsidRPr="00000000">
        <w:rPr/>
        <w:drawing>
          <wp:inline distB="114300" distT="114300" distL="114300" distR="114300">
            <wp:extent cx="5731200" cy="3378200"/>
            <wp:effectExtent b="0" l="0" r="0" t="0"/>
            <wp:docPr id="19" name="image7.png"/>
            <a:graphic>
              <a:graphicData uri="http://schemas.openxmlformats.org/drawingml/2006/picture">
                <pic:pic>
                  <pic:nvPicPr>
                    <pic:cNvPr id="0" name="image7.png"/>
                    <pic:cNvPicPr preferRelativeResize="0"/>
                  </pic:nvPicPr>
                  <pic:blipFill>
                    <a:blip r:embed="rId16"/>
                    <a:srcRect b="0" l="0" r="0" t="0"/>
                    <a:stretch>
                      <a:fillRect/>
                    </a:stretch>
                  </pic:blipFill>
                  <pic:spPr>
                    <a:xfrm>
                      <a:off x="0" y="0"/>
                      <a:ext cx="573120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1E0">
      <w:pPr>
        <w:spacing w:after="240" w:before="240" w:lineRule="auto"/>
        <w:rPr>
          <w:i w:val="1"/>
          <w:iCs w:val="1"/>
        </w:rPr>
      </w:pPr>
      <w:r w:rsidDel="00000000" w:rsidR="00000000" w:rsidRPr="00000000">
        <w:rPr>
          <w:i w:val="1"/>
          <w:iCs w:val="1"/>
          <w:rtl w:val="0"/>
        </w:rPr>
        <w:t xml:space="preserve">Figure 3.10. Largest-jump criterion from Ward linkage distances.</w:t>
      </w:r>
    </w:p>
    <w:p w:rsidR="00000000" w:rsidDel="00000000" w:rsidP="00000000" w:rsidRDefault="00000000" w:rsidRPr="00000000" w14:paraId="000001E1">
      <w:pPr>
        <w:spacing w:after="240" w:before="240" w:lineRule="auto"/>
        <w:rPr/>
      </w:pPr>
      <w:r w:rsidDel="00000000" w:rsidR="00000000" w:rsidRPr="00000000">
        <w:rPr>
          <w:rtl w:val="0"/>
        </w:rPr>
        <w:t xml:space="preserve">Hình 3.10 thể hiện mức “nhảy” của khoảng cách liên kết theo số cụm kkk khi cắt cây Ward. Jump lớn nhất xuất hiện ở k=2 (13.079), giảm mạnh ở k=3 (4.976) và tiếp tục nhỏ đi ở các k sau. Về mặt diễn giải, “largest jump” tại k=2 hàm ý rằng việc gộp từ 2 cụm về 1 cụm làm mất đi phần cấu trúc quan trọng nhất trong dữ liệu; do đó cắt cây tại 2 cụm là hợp lý để giữ lại phân tách chính.</w:t>
      </w:r>
    </w:p>
    <w:p w:rsidR="00000000" w:rsidDel="00000000" w:rsidP="00000000" w:rsidRDefault="00000000" w:rsidRPr="00000000" w14:paraId="000001E2">
      <w:pPr>
        <w:spacing w:after="240" w:before="240" w:lineRule="auto"/>
        <w:rPr>
          <w:i w:val="1"/>
          <w:iCs w:val="1"/>
        </w:rPr>
      </w:pPr>
      <w:r w:rsidDel="00000000" w:rsidR="00000000" w:rsidRPr="00000000">
        <w:rPr>
          <w:b w:val="1"/>
          <w:bCs w:val="1"/>
        </w:rPr>
        <w:drawing>
          <wp:inline distB="114300" distT="114300" distL="114300" distR="114300">
            <wp:extent cx="5734050" cy="2876004"/>
            <wp:effectExtent b="0" l="0" r="0" t="0"/>
            <wp:docPr id="14" name="image5.png"/>
            <a:graphic>
              <a:graphicData uri="http://schemas.openxmlformats.org/drawingml/2006/picture">
                <pic:pic>
                  <pic:nvPicPr>
                    <pic:cNvPr id="0" name="image5.png"/>
                    <pic:cNvPicPr preferRelativeResize="0"/>
                  </pic:nvPicPr>
                  <pic:blipFill>
                    <a:blip r:embed="rId17"/>
                    <a:srcRect b="7094" l="0" r="0" t="0"/>
                    <a:stretch>
                      <a:fillRect/>
                    </a:stretch>
                  </pic:blipFill>
                  <pic:spPr>
                    <a:xfrm>
                      <a:off x="0" y="0"/>
                      <a:ext cx="5734050" cy="2876004"/>
                    </a:xfrm>
                    <a:prstGeom prst="rect"/>
                    <a:ln/>
                  </pic:spPr>
                </pic:pic>
              </a:graphicData>
            </a:graphic>
          </wp:inline>
        </w:drawing>
      </w:r>
      <w:r w:rsidDel="00000000" w:rsidR="00000000" w:rsidRPr="00000000">
        <w:rPr>
          <w:b w:val="1"/>
          <w:bCs w:val="1"/>
          <w:rtl w:val="0"/>
        </w:rPr>
        <w:br w:type="textWrapping"/>
      </w:r>
      <w:r w:rsidDel="00000000" w:rsidR="00000000" w:rsidRPr="00000000">
        <w:rPr>
          <w:i w:val="1"/>
          <w:iCs w:val="1"/>
          <w:rtl w:val="0"/>
        </w:rPr>
        <w:t xml:space="preserve">Figure 3.11. Ward hierarchical clustering dendrogram (country means, 2015–2022).</w:t>
      </w:r>
    </w:p>
    <w:p w:rsidR="00000000" w:rsidDel="00000000" w:rsidP="00000000" w:rsidRDefault="00000000" w:rsidRPr="00000000" w14:paraId="000001E3">
      <w:pPr>
        <w:spacing w:after="240" w:before="240" w:lineRule="auto"/>
        <w:rPr/>
      </w:pPr>
      <w:r w:rsidDel="00000000" w:rsidR="00000000" w:rsidRPr="00000000">
        <w:rPr>
          <w:rtl w:val="0"/>
        </w:rPr>
        <w:t xml:space="preserve">Dendrogram cung cấp kiểm chứng trực quan cho tiêu chí largest jump: khoảng cách gộp ở cấp cao nhất (từ 2 cụm thành 1 cụm) vượt trội so với các bước gộp ở mức thấp hơn, nhất quán với quyết định chọn k=2.</w:t>
      </w:r>
    </w:p>
    <w:p w:rsidR="00000000" w:rsidDel="00000000" w:rsidP="00000000" w:rsidRDefault="00000000" w:rsidRPr="00000000" w14:paraId="000001E4">
      <w:pPr>
        <w:spacing w:after="240" w:before="240" w:lineRule="auto"/>
        <w:rPr>
          <w:i w:val="1"/>
          <w:iCs w:val="1"/>
        </w:rPr>
      </w:pPr>
      <w:r w:rsidDel="00000000" w:rsidR="00000000" w:rsidRPr="00000000">
        <w:rPr>
          <w:rtl w:val="0"/>
        </w:rPr>
        <w:t xml:space="preserve">Như vậy, hai tiêu chí độc lập (silhouette cho k-means và largest jump cho Ward) đều hội tụ về </w:t>
      </w:r>
      <w:r w:rsidDel="00000000" w:rsidR="00000000" w:rsidRPr="00000000">
        <w:rPr>
          <w:b w:val="1"/>
          <w:bCs w:val="1"/>
          <w:rtl w:val="0"/>
        </w:rPr>
        <w:t xml:space="preserve">k=2</w:t>
      </w:r>
      <w:r w:rsidDel="00000000" w:rsidR="00000000" w:rsidRPr="00000000">
        <w:rPr>
          <w:rtl w:val="0"/>
        </w:rPr>
        <w:t xml:space="preserve">, đồng thời thỏa ràng buộc cụm tối thiểu. Đây là cơ sở lựa chọn k theo hướng minh bạch và ít tuỳ tiện trong bối cảnh nghiên cứu tạo typology toàn cầu.</w:t>
      </w:r>
      <w:r w:rsidDel="00000000" w:rsidR="00000000" w:rsidRPr="00000000">
        <w:rPr>
          <w:rtl w:val="0"/>
        </w:rPr>
      </w:r>
    </w:p>
    <w:p w:rsidR="00000000" w:rsidDel="00000000" w:rsidP="00000000" w:rsidRDefault="00000000" w:rsidRPr="00000000" w14:paraId="000001E5">
      <w:pPr>
        <w:pStyle w:val="Heading3"/>
        <w:keepNext w:val="0"/>
        <w:widowControl w:val="1"/>
        <w:spacing w:after="80" w:before="280" w:lineRule="auto"/>
        <w:rPr/>
      </w:pPr>
      <w:bookmarkStart w:colFirst="0" w:colLast="0" w:name="_fy3v6r0w03q" w:id="33"/>
      <w:bookmarkEnd w:id="33"/>
      <w:r w:rsidDel="00000000" w:rsidR="00000000" w:rsidRPr="00000000">
        <w:rPr>
          <w:rtl w:val="0"/>
        </w:rPr>
        <w:t xml:space="preserve">Bảng 3.7. K-means: Silhouette theo số cụm k và điều kiện “cụm tối thiểu ≥ 3%”</w:t>
      </w:r>
    </w:p>
    <w:tbl>
      <w:tblPr>
        <w:tblStyle w:val="Table10"/>
        <w:tblW w:w="704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470"/>
        <w:gridCol w:w="1250"/>
        <w:gridCol w:w="1835"/>
        <w:gridCol w:w="2480"/>
        <w:gridCol w:w="1010"/>
        <w:tblGridChange w:id="0">
          <w:tblGrid>
            <w:gridCol w:w="470"/>
            <w:gridCol w:w="1250"/>
            <w:gridCol w:w="1835"/>
            <w:gridCol w:w="2480"/>
            <w:gridCol w:w="1010"/>
          </w:tblGrid>
        </w:tblGridChange>
      </w:tblGrid>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E6">
            <w:pPr>
              <w:spacing w:after="240" w:before="240" w:lineRule="auto"/>
              <w:jc w:val="center"/>
              <w:rPr/>
            </w:pPr>
            <w:r w:rsidDel="00000000" w:rsidR="00000000" w:rsidRPr="00000000">
              <w:rPr>
                <w:b w:val="1"/>
                <w:bCs w:val="1"/>
                <w:rtl w:val="0"/>
              </w:rPr>
              <w:t xml:space="preserve">k</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E7">
            <w:pPr>
              <w:spacing w:after="240" w:before="240" w:lineRule="auto"/>
              <w:jc w:val="center"/>
              <w:rPr/>
            </w:pPr>
            <w:r w:rsidDel="00000000" w:rsidR="00000000" w:rsidRPr="00000000">
              <w:rPr>
                <w:b w:val="1"/>
                <w:bCs w:val="1"/>
                <w:rtl w:val="0"/>
              </w:rPr>
              <w:t xml:space="preserve">Silhouette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E8">
            <w:pPr>
              <w:spacing w:after="240" w:before="240" w:lineRule="auto"/>
              <w:jc w:val="center"/>
              <w:rPr/>
            </w:pPr>
            <w:r w:rsidDel="00000000" w:rsidR="00000000" w:rsidRPr="00000000">
              <w:rPr>
                <w:b w:val="1"/>
                <w:bCs w:val="1"/>
                <w:rtl w:val="0"/>
              </w:rPr>
              <w:t xml:space="preserve">Min cluster size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E9">
            <w:pPr>
              <w:spacing w:after="240" w:before="240" w:lineRule="auto"/>
              <w:jc w:val="center"/>
              <w:rPr/>
            </w:pPr>
            <w:r w:rsidDel="00000000" w:rsidR="00000000" w:rsidRPr="00000000">
              <w:rPr>
                <w:b w:val="1"/>
                <w:bCs w:val="1"/>
                <w:rtl w:val="0"/>
              </w:rPr>
              <w:t xml:space="preserve">Min cluster share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EA">
            <w:pPr>
              <w:spacing w:after="240" w:before="240" w:lineRule="auto"/>
              <w:jc w:val="center"/>
              <w:rPr/>
            </w:pPr>
            <w:r w:rsidDel="00000000" w:rsidR="00000000" w:rsidRPr="00000000">
              <w:rPr>
                <w:b w:val="1"/>
                <w:bCs w:val="1"/>
                <w:rtl w:val="0"/>
              </w:rPr>
              <w:t xml:space="preserve">Eligible</w:t>
            </w:r>
            <w:r w:rsidDel="00000000" w:rsidR="00000000" w:rsidRPr="00000000">
              <w:rPr>
                <w:rtl w:val="0"/>
              </w:rPr>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EB">
            <w:pPr>
              <w:spacing w:after="240" w:before="240" w:lineRule="auto"/>
              <w:rPr/>
            </w:pPr>
            <w:r w:rsidDel="00000000" w:rsidR="00000000" w:rsidRPr="00000000">
              <w:rPr>
                <w:rtl w:val="0"/>
              </w:rPr>
              <w:t xml:space="preserve">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EC">
            <w:pPr>
              <w:spacing w:after="240" w:before="240" w:lineRule="auto"/>
              <w:rPr/>
            </w:pPr>
            <w:r w:rsidDel="00000000" w:rsidR="00000000" w:rsidRPr="00000000">
              <w:rPr>
                <w:rtl w:val="0"/>
              </w:rPr>
              <w:t xml:space="preserve">0.488</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ED">
            <w:pPr>
              <w:spacing w:after="240" w:before="240" w:lineRule="auto"/>
              <w:rPr/>
            </w:pPr>
            <w:r w:rsidDel="00000000" w:rsidR="00000000" w:rsidRPr="00000000">
              <w:rPr>
                <w:rtl w:val="0"/>
              </w:rPr>
              <w:t xml:space="preserve">88</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EE">
            <w:pPr>
              <w:spacing w:after="240" w:before="240" w:lineRule="auto"/>
              <w:rPr/>
            </w:pPr>
            <w:r w:rsidDel="00000000" w:rsidR="00000000" w:rsidRPr="00000000">
              <w:rPr>
                <w:rtl w:val="0"/>
              </w:rPr>
              <w:t xml:space="preserve">46.3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EF">
            <w:pPr>
              <w:spacing w:after="240" w:before="240" w:lineRule="auto"/>
              <w:rPr/>
            </w:pPr>
            <w:r w:rsidDel="00000000" w:rsidR="00000000" w:rsidRPr="00000000">
              <w:rPr>
                <w:rtl w:val="0"/>
              </w:rPr>
              <w:t xml:space="preserve">True</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F0">
            <w:pPr>
              <w:spacing w:after="240" w:before="240" w:lineRule="auto"/>
              <w:rPr/>
            </w:pPr>
            <w:r w:rsidDel="00000000" w:rsidR="00000000" w:rsidRPr="00000000">
              <w:rPr>
                <w:rtl w:val="0"/>
              </w:rPr>
              <w:t xml:space="preserve">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F1">
            <w:pPr>
              <w:spacing w:after="240" w:before="240" w:lineRule="auto"/>
              <w:rPr/>
            </w:pPr>
            <w:r w:rsidDel="00000000" w:rsidR="00000000" w:rsidRPr="00000000">
              <w:rPr>
                <w:rtl w:val="0"/>
              </w:rPr>
              <w:t xml:space="preserve">0.417</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F2">
            <w:pPr>
              <w:spacing w:after="240" w:before="240" w:lineRule="auto"/>
              <w:rPr/>
            </w:pPr>
            <w:r w:rsidDel="00000000" w:rsidR="00000000" w:rsidRPr="00000000">
              <w:rPr>
                <w:rtl w:val="0"/>
              </w:rPr>
              <w:t xml:space="preserve">45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F3">
            <w:pPr>
              <w:spacing w:after="240" w:before="240" w:lineRule="auto"/>
              <w:rPr/>
            </w:pPr>
            <w:r w:rsidDel="00000000" w:rsidR="00000000" w:rsidRPr="00000000">
              <w:rPr>
                <w:rtl w:val="0"/>
              </w:rPr>
              <w:t xml:space="preserve">23.7</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F4">
            <w:pPr>
              <w:spacing w:after="240" w:before="240" w:lineRule="auto"/>
              <w:rPr/>
            </w:pPr>
            <w:r w:rsidDel="00000000" w:rsidR="00000000" w:rsidRPr="00000000">
              <w:rPr>
                <w:rtl w:val="0"/>
              </w:rPr>
              <w:t xml:space="preserve">True</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F5">
            <w:pPr>
              <w:spacing w:after="240" w:before="240" w:lineRule="auto"/>
              <w:rPr/>
            </w:pPr>
            <w:r w:rsidDel="00000000" w:rsidR="00000000" w:rsidRPr="00000000">
              <w:rPr>
                <w:rtl w:val="0"/>
              </w:rPr>
              <w:t xml:space="preserve">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F6">
            <w:pPr>
              <w:spacing w:after="240" w:before="240" w:lineRule="auto"/>
              <w:rPr/>
            </w:pPr>
            <w:r w:rsidDel="00000000" w:rsidR="00000000" w:rsidRPr="00000000">
              <w:rPr>
                <w:rtl w:val="0"/>
              </w:rPr>
              <w:t xml:space="preserve">0.348</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F7">
            <w:pPr>
              <w:spacing w:after="240" w:before="240" w:lineRule="auto"/>
              <w:rPr/>
            </w:pPr>
            <w:r w:rsidDel="00000000" w:rsidR="00000000" w:rsidRPr="00000000">
              <w:rPr>
                <w:rtl w:val="0"/>
              </w:rPr>
              <w:t xml:space="preserve">35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F8">
            <w:pPr>
              <w:spacing w:after="240" w:before="240" w:lineRule="auto"/>
              <w:rPr/>
            </w:pPr>
            <w:r w:rsidDel="00000000" w:rsidR="00000000" w:rsidRPr="00000000">
              <w:rPr>
                <w:rtl w:val="0"/>
              </w:rPr>
              <w:t xml:space="preserve">18.4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F9">
            <w:pPr>
              <w:spacing w:after="240" w:before="240" w:lineRule="auto"/>
              <w:rPr/>
            </w:pPr>
            <w:r w:rsidDel="00000000" w:rsidR="00000000" w:rsidRPr="00000000">
              <w:rPr>
                <w:rtl w:val="0"/>
              </w:rPr>
              <w:t xml:space="preserve">True</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FA">
            <w:pPr>
              <w:spacing w:after="240" w:before="240" w:lineRule="auto"/>
              <w:rPr/>
            </w:pPr>
            <w:r w:rsidDel="00000000" w:rsidR="00000000" w:rsidRPr="00000000">
              <w:rPr>
                <w:rtl w:val="0"/>
              </w:rPr>
              <w:t xml:space="preserve">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FB">
            <w:pPr>
              <w:spacing w:after="240" w:before="240" w:lineRule="auto"/>
              <w:rPr/>
            </w:pPr>
            <w:r w:rsidDel="00000000" w:rsidR="00000000" w:rsidRPr="00000000">
              <w:rPr>
                <w:rtl w:val="0"/>
              </w:rPr>
              <w:t xml:space="preserve">0.357</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FC">
            <w:pPr>
              <w:spacing w:after="240" w:before="240" w:lineRule="auto"/>
              <w:rPr/>
            </w:pPr>
            <w:r w:rsidDel="00000000" w:rsidR="00000000" w:rsidRPr="00000000">
              <w:rPr>
                <w:rtl w:val="0"/>
              </w:rPr>
              <w:t xml:space="preserve">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FD">
            <w:pPr>
              <w:spacing w:after="240" w:before="240" w:lineRule="auto"/>
              <w:rPr/>
            </w:pPr>
            <w:r w:rsidDel="00000000" w:rsidR="00000000" w:rsidRPr="00000000">
              <w:rPr>
                <w:rtl w:val="0"/>
              </w:rPr>
              <w:t xml:space="preserve">2.1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FE">
            <w:pPr>
              <w:spacing w:after="240" w:before="240" w:lineRule="auto"/>
              <w:rPr/>
            </w:pPr>
            <w:r w:rsidDel="00000000" w:rsidR="00000000" w:rsidRPr="00000000">
              <w:rPr>
                <w:rtl w:val="0"/>
              </w:rPr>
              <w:t xml:space="preserve">False</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FF">
            <w:pPr>
              <w:spacing w:after="240" w:before="240" w:lineRule="auto"/>
              <w:rPr/>
            </w:pPr>
            <w:r w:rsidDel="00000000" w:rsidR="00000000" w:rsidRPr="00000000">
              <w:rPr>
                <w:rtl w:val="0"/>
              </w:rPr>
              <w:t xml:space="preserve">6</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00">
            <w:pPr>
              <w:spacing w:after="240" w:before="240" w:lineRule="auto"/>
              <w:rPr/>
            </w:pPr>
            <w:r w:rsidDel="00000000" w:rsidR="00000000" w:rsidRPr="00000000">
              <w:rPr>
                <w:rtl w:val="0"/>
              </w:rPr>
              <w:t xml:space="preserve">0.300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01">
            <w:pPr>
              <w:spacing w:after="240" w:before="240" w:lineRule="auto"/>
              <w:rPr/>
            </w:pPr>
            <w:r w:rsidDel="00000000" w:rsidR="00000000" w:rsidRPr="00000000">
              <w:rPr>
                <w:rtl w:val="0"/>
              </w:rPr>
              <w:t xml:space="preserve">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02">
            <w:pPr>
              <w:spacing w:after="240" w:before="240" w:lineRule="auto"/>
              <w:rPr/>
            </w:pPr>
            <w:r w:rsidDel="00000000" w:rsidR="00000000" w:rsidRPr="00000000">
              <w:rPr>
                <w:rtl w:val="0"/>
              </w:rPr>
              <w:t xml:space="preserve">2.1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03">
            <w:pPr>
              <w:spacing w:after="240" w:before="240" w:lineRule="auto"/>
              <w:rPr/>
            </w:pPr>
            <w:r w:rsidDel="00000000" w:rsidR="00000000" w:rsidRPr="00000000">
              <w:rPr>
                <w:rtl w:val="0"/>
              </w:rPr>
              <w:t xml:space="preserve">False</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04">
            <w:pPr>
              <w:spacing w:after="240" w:before="240" w:lineRule="auto"/>
              <w:rPr/>
            </w:pPr>
            <w:r w:rsidDel="00000000" w:rsidR="00000000" w:rsidRPr="00000000">
              <w:rPr>
                <w:rtl w:val="0"/>
              </w:rPr>
              <w:t xml:space="preserve">7</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05">
            <w:pPr>
              <w:spacing w:after="240" w:before="240" w:lineRule="auto"/>
              <w:rPr/>
            </w:pPr>
            <w:r w:rsidDel="00000000" w:rsidR="00000000" w:rsidRPr="00000000">
              <w:rPr>
                <w:rtl w:val="0"/>
              </w:rPr>
              <w:t xml:space="preserve">0.283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06">
            <w:pPr>
              <w:spacing w:after="240" w:before="240" w:lineRule="auto"/>
              <w:rPr/>
            </w:pPr>
            <w:r w:rsidDel="00000000" w:rsidR="00000000" w:rsidRPr="00000000">
              <w:rPr>
                <w:rtl w:val="0"/>
              </w:rPr>
              <w:t xml:space="preserve">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07">
            <w:pPr>
              <w:spacing w:after="240" w:before="240" w:lineRule="auto"/>
              <w:rPr/>
            </w:pPr>
            <w:r w:rsidDel="00000000" w:rsidR="00000000" w:rsidRPr="00000000">
              <w:rPr>
                <w:rtl w:val="0"/>
              </w:rPr>
              <w:t xml:space="preserve">2.1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08">
            <w:pPr>
              <w:spacing w:after="240" w:before="240" w:lineRule="auto"/>
              <w:rPr/>
            </w:pPr>
            <w:r w:rsidDel="00000000" w:rsidR="00000000" w:rsidRPr="00000000">
              <w:rPr>
                <w:rtl w:val="0"/>
              </w:rPr>
              <w:t xml:space="preserve">False</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09">
            <w:pPr>
              <w:spacing w:after="240" w:before="240" w:lineRule="auto"/>
              <w:rPr/>
            </w:pPr>
            <w:r w:rsidDel="00000000" w:rsidR="00000000" w:rsidRPr="00000000">
              <w:rPr>
                <w:rtl w:val="0"/>
              </w:rPr>
              <w:t xml:space="preserve">8</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0A">
            <w:pPr>
              <w:spacing w:after="240" w:before="240" w:lineRule="auto"/>
              <w:rPr/>
            </w:pPr>
            <w:r w:rsidDel="00000000" w:rsidR="00000000" w:rsidRPr="00000000">
              <w:rPr>
                <w:rtl w:val="0"/>
              </w:rPr>
              <w:t xml:space="preserve">0.307</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0B">
            <w:pPr>
              <w:spacing w:after="240" w:before="240" w:lineRule="auto"/>
              <w:rPr/>
            </w:pPr>
            <w:r w:rsidDel="00000000" w:rsidR="00000000" w:rsidRPr="00000000">
              <w:rPr>
                <w:rtl w:val="0"/>
              </w:rPr>
              <w:t xml:space="preserve">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0C">
            <w:pPr>
              <w:spacing w:after="240" w:before="240" w:lineRule="auto"/>
              <w:rPr/>
            </w:pPr>
            <w:r w:rsidDel="00000000" w:rsidR="00000000" w:rsidRPr="00000000">
              <w:rPr>
                <w:rtl w:val="0"/>
              </w:rPr>
              <w:t xml:space="preserve">2.1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0D">
            <w:pPr>
              <w:spacing w:after="240" w:before="240" w:lineRule="auto"/>
              <w:rPr/>
            </w:pPr>
            <w:r w:rsidDel="00000000" w:rsidR="00000000" w:rsidRPr="00000000">
              <w:rPr>
                <w:rtl w:val="0"/>
              </w:rPr>
              <w:t xml:space="preserve">False</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0E">
            <w:pPr>
              <w:spacing w:after="240" w:before="240" w:lineRule="auto"/>
              <w:rPr/>
            </w:pPr>
            <w:r w:rsidDel="00000000" w:rsidR="00000000" w:rsidRPr="00000000">
              <w:rPr>
                <w:rtl w:val="0"/>
              </w:rPr>
              <w:t xml:space="preserve">9</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0F">
            <w:pPr>
              <w:spacing w:after="240" w:before="240" w:lineRule="auto"/>
              <w:rPr/>
            </w:pPr>
            <w:r w:rsidDel="00000000" w:rsidR="00000000" w:rsidRPr="00000000">
              <w:rPr>
                <w:rtl w:val="0"/>
              </w:rPr>
              <w:t xml:space="preserve">0.286</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10">
            <w:pPr>
              <w:spacing w:after="240" w:before="240" w:lineRule="auto"/>
              <w:rPr/>
            </w:pPr>
            <w:r w:rsidDel="00000000" w:rsidR="00000000" w:rsidRPr="00000000">
              <w:rPr>
                <w:rtl w:val="0"/>
              </w:rPr>
              <w:t xml:space="preserve">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11">
            <w:pPr>
              <w:spacing w:after="240" w:before="240" w:lineRule="auto"/>
              <w:rPr/>
            </w:pPr>
            <w:r w:rsidDel="00000000" w:rsidR="00000000" w:rsidRPr="00000000">
              <w:rPr>
                <w:rtl w:val="0"/>
              </w:rPr>
              <w:t xml:space="preserve">2.1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12">
            <w:pPr>
              <w:spacing w:after="240" w:before="240" w:lineRule="auto"/>
              <w:rPr/>
            </w:pPr>
            <w:r w:rsidDel="00000000" w:rsidR="00000000" w:rsidRPr="00000000">
              <w:rPr>
                <w:rtl w:val="0"/>
              </w:rPr>
              <w:t xml:space="preserve">False</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13">
            <w:pPr>
              <w:spacing w:after="240" w:before="240" w:lineRule="auto"/>
              <w:rPr/>
            </w:pPr>
            <w:r w:rsidDel="00000000" w:rsidR="00000000" w:rsidRPr="00000000">
              <w:rPr>
                <w:rtl w:val="0"/>
              </w:rPr>
              <w:t xml:space="preserve">10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14">
            <w:pPr>
              <w:spacing w:after="240" w:before="240" w:lineRule="auto"/>
              <w:rPr/>
            </w:pPr>
            <w:r w:rsidDel="00000000" w:rsidR="00000000" w:rsidRPr="00000000">
              <w:rPr>
                <w:rtl w:val="0"/>
              </w:rPr>
              <w:t xml:space="preserve">0.285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15">
            <w:pPr>
              <w:spacing w:after="240" w:before="240" w:lineRule="auto"/>
              <w:rPr/>
            </w:pPr>
            <w:r w:rsidDel="00000000" w:rsidR="00000000" w:rsidRPr="00000000">
              <w:rPr>
                <w:rtl w:val="0"/>
              </w:rPr>
              <w:t xml:space="preserve">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16">
            <w:pPr>
              <w:spacing w:after="240" w:before="240" w:lineRule="auto"/>
              <w:rPr/>
            </w:pPr>
            <w:r w:rsidDel="00000000" w:rsidR="00000000" w:rsidRPr="00000000">
              <w:rPr>
                <w:rtl w:val="0"/>
              </w:rPr>
              <w:t xml:space="preserve">2.1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17">
            <w:pPr>
              <w:spacing w:after="240" w:before="240" w:lineRule="auto"/>
              <w:rPr/>
            </w:pPr>
            <w:r w:rsidDel="00000000" w:rsidR="00000000" w:rsidRPr="00000000">
              <w:rPr>
                <w:rtl w:val="0"/>
              </w:rPr>
              <w:t xml:space="preserve">False</w:t>
            </w:r>
          </w:p>
        </w:tc>
      </w:tr>
    </w:tbl>
    <w:p w:rsidR="00000000" w:rsidDel="00000000" w:rsidP="00000000" w:rsidRDefault="00000000" w:rsidRPr="00000000" w14:paraId="00000218">
      <w:pPr>
        <w:spacing w:after="240" w:before="240" w:lineRule="auto"/>
        <w:rPr>
          <w:i w:val="1"/>
          <w:iCs w:val="1"/>
        </w:rPr>
      </w:pPr>
      <w:r w:rsidDel="00000000" w:rsidR="00000000" w:rsidRPr="00000000">
        <w:rPr>
          <w:rtl w:val="0"/>
        </w:rPr>
        <w:t xml:space="preserve">Bảng 3.7 củng cố kết luận từ Hình 3.9: k=2 vừa tối ưu theo silhouette vừa thỏa điều kiện cụm tối thiểu, trong khi các kkk lớn hơn bị hạn chế bởi cụm nhỏ không đủ tính đại diện để diễn giải toàn cầu.</w:t>
      </w:r>
      <w:r w:rsidDel="00000000" w:rsidR="00000000" w:rsidRPr="00000000">
        <w:rPr>
          <w:rtl w:val="0"/>
        </w:rPr>
      </w:r>
    </w:p>
    <w:p w:rsidR="00000000" w:rsidDel="00000000" w:rsidP="00000000" w:rsidRDefault="00000000" w:rsidRPr="00000000" w14:paraId="00000219">
      <w:pPr>
        <w:pStyle w:val="Heading3"/>
        <w:keepNext w:val="0"/>
        <w:widowControl w:val="1"/>
        <w:spacing w:after="80" w:before="280" w:lineRule="auto"/>
        <w:rPr/>
      </w:pPr>
      <w:bookmarkStart w:colFirst="0" w:colLast="0" w:name="_lxv8lpzc52ml" w:id="34"/>
      <w:bookmarkEnd w:id="34"/>
      <w:r w:rsidDel="00000000" w:rsidR="00000000" w:rsidRPr="00000000">
        <w:rPr>
          <w:rtl w:val="0"/>
        </w:rPr>
        <w:t xml:space="preserve">Bảng 3.8. Ward hierarchical: khoảng cách liên kết và “jump” theo số cụm k</w:t>
      </w:r>
    </w:p>
    <w:tbl>
      <w:tblPr>
        <w:tblStyle w:val="Table11"/>
        <w:tblW w:w="333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470"/>
        <w:gridCol w:w="1970"/>
        <w:gridCol w:w="890"/>
        <w:tblGridChange w:id="0">
          <w:tblGrid>
            <w:gridCol w:w="470"/>
            <w:gridCol w:w="1970"/>
            <w:gridCol w:w="890"/>
          </w:tblGrid>
        </w:tblGridChange>
      </w:tblGrid>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1A">
            <w:pPr>
              <w:spacing w:after="240" w:before="240" w:lineRule="auto"/>
              <w:jc w:val="center"/>
              <w:rPr/>
            </w:pPr>
            <w:r w:rsidDel="00000000" w:rsidR="00000000" w:rsidRPr="00000000">
              <w:rPr>
                <w:b w:val="1"/>
                <w:bCs w:val="1"/>
                <w:rtl w:val="0"/>
              </w:rPr>
              <w:t xml:space="preserve">k</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1B">
            <w:pPr>
              <w:spacing w:after="240" w:before="240" w:lineRule="auto"/>
              <w:jc w:val="center"/>
              <w:rPr/>
            </w:pPr>
            <w:r w:rsidDel="00000000" w:rsidR="00000000" w:rsidRPr="00000000">
              <w:rPr>
                <w:b w:val="1"/>
                <w:bCs w:val="1"/>
                <w:rtl w:val="0"/>
              </w:rPr>
              <w:t xml:space="preserve">Linkage distance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1C">
            <w:pPr>
              <w:spacing w:after="240" w:before="240" w:lineRule="auto"/>
              <w:jc w:val="center"/>
              <w:rPr/>
            </w:pPr>
            <w:r w:rsidDel="00000000" w:rsidR="00000000" w:rsidRPr="00000000">
              <w:rPr>
                <w:b w:val="1"/>
                <w:bCs w:val="1"/>
                <w:rtl w:val="0"/>
              </w:rPr>
              <w:t xml:space="preserve">Jump</w:t>
            </w:r>
            <w:r w:rsidDel="00000000" w:rsidR="00000000" w:rsidRPr="00000000">
              <w:rPr>
                <w:rtl w:val="0"/>
              </w:rPr>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1D">
            <w:pPr>
              <w:spacing w:after="240" w:before="240" w:lineRule="auto"/>
              <w:rPr/>
            </w:pPr>
            <w:r w:rsidDel="00000000" w:rsidR="00000000" w:rsidRPr="00000000">
              <w:rPr>
                <w:rtl w:val="0"/>
              </w:rPr>
              <w:t xml:space="preserve">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1E">
            <w:pPr>
              <w:spacing w:after="240" w:before="240" w:lineRule="auto"/>
              <w:rPr/>
            </w:pPr>
            <w:r w:rsidDel="00000000" w:rsidR="00000000" w:rsidRPr="00000000">
              <w:rPr>
                <w:rtl w:val="0"/>
              </w:rPr>
              <w:t xml:space="preserve">25.691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1F">
            <w:pPr>
              <w:spacing w:after="240" w:before="240" w:lineRule="auto"/>
              <w:rPr/>
            </w:pPr>
            <w:r w:rsidDel="00000000" w:rsidR="00000000" w:rsidRPr="00000000">
              <w:rPr>
                <w:rtl w:val="0"/>
              </w:rPr>
              <w:t xml:space="preserve">13.079</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20">
            <w:pPr>
              <w:spacing w:after="240" w:before="240" w:lineRule="auto"/>
              <w:rPr/>
            </w:pPr>
            <w:r w:rsidDel="00000000" w:rsidR="00000000" w:rsidRPr="00000000">
              <w:rPr>
                <w:rtl w:val="0"/>
              </w:rPr>
              <w:t xml:space="preserve">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21">
            <w:pPr>
              <w:spacing w:after="240" w:before="240" w:lineRule="auto"/>
              <w:rPr/>
            </w:pPr>
            <w:r w:rsidDel="00000000" w:rsidR="00000000" w:rsidRPr="00000000">
              <w:rPr>
                <w:rtl w:val="0"/>
              </w:rPr>
              <w:t xml:space="preserve">12.611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22">
            <w:pPr>
              <w:spacing w:after="240" w:before="240" w:lineRule="auto"/>
              <w:rPr/>
            </w:pPr>
            <w:r w:rsidDel="00000000" w:rsidR="00000000" w:rsidRPr="00000000">
              <w:rPr>
                <w:rtl w:val="0"/>
              </w:rPr>
              <w:t xml:space="preserve">4.976</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23">
            <w:pPr>
              <w:spacing w:after="240" w:before="240" w:lineRule="auto"/>
              <w:rPr/>
            </w:pPr>
            <w:r w:rsidDel="00000000" w:rsidR="00000000" w:rsidRPr="00000000">
              <w:rPr>
                <w:rtl w:val="0"/>
              </w:rPr>
              <w:t xml:space="preserve">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24">
            <w:pPr>
              <w:spacing w:after="240" w:before="240" w:lineRule="auto"/>
              <w:rPr/>
            </w:pPr>
            <w:r w:rsidDel="00000000" w:rsidR="00000000" w:rsidRPr="00000000">
              <w:rPr>
                <w:rtl w:val="0"/>
              </w:rPr>
              <w:t xml:space="preserve">7.635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25">
            <w:pPr>
              <w:spacing w:after="240" w:before="240" w:lineRule="auto"/>
              <w:rPr/>
            </w:pPr>
            <w:r w:rsidDel="00000000" w:rsidR="00000000" w:rsidRPr="00000000">
              <w:rPr>
                <w:rtl w:val="0"/>
              </w:rPr>
              <w:t xml:space="preserve">1.886</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26">
            <w:pPr>
              <w:spacing w:after="240" w:before="240" w:lineRule="auto"/>
              <w:rPr/>
            </w:pPr>
            <w:r w:rsidDel="00000000" w:rsidR="00000000" w:rsidRPr="00000000">
              <w:rPr>
                <w:rtl w:val="0"/>
              </w:rPr>
              <w:t xml:space="preserve">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27">
            <w:pPr>
              <w:spacing w:after="240" w:before="240" w:lineRule="auto"/>
              <w:rPr/>
            </w:pPr>
            <w:r w:rsidDel="00000000" w:rsidR="00000000" w:rsidRPr="00000000">
              <w:rPr>
                <w:rtl w:val="0"/>
              </w:rPr>
              <w:t xml:space="preserve">5.749</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28">
            <w:pPr>
              <w:spacing w:after="240" w:before="240" w:lineRule="auto"/>
              <w:rPr/>
            </w:pPr>
            <w:r w:rsidDel="00000000" w:rsidR="00000000" w:rsidRPr="00000000">
              <w:rPr>
                <w:rtl w:val="0"/>
              </w:rPr>
              <w:t xml:space="preserve">0.302</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29">
            <w:pPr>
              <w:spacing w:after="240" w:before="240" w:lineRule="auto"/>
              <w:rPr/>
            </w:pPr>
            <w:r w:rsidDel="00000000" w:rsidR="00000000" w:rsidRPr="00000000">
              <w:rPr>
                <w:rtl w:val="0"/>
              </w:rPr>
              <w:t xml:space="preserve">6</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2A">
            <w:pPr>
              <w:spacing w:after="240" w:before="240" w:lineRule="auto"/>
              <w:rPr/>
            </w:pPr>
            <w:r w:rsidDel="00000000" w:rsidR="00000000" w:rsidRPr="00000000">
              <w:rPr>
                <w:rtl w:val="0"/>
              </w:rPr>
              <w:t xml:space="preserve">5.447</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2B">
            <w:pPr>
              <w:spacing w:after="240" w:before="240" w:lineRule="auto"/>
              <w:rPr/>
            </w:pPr>
            <w:r w:rsidDel="00000000" w:rsidR="00000000" w:rsidRPr="00000000">
              <w:rPr>
                <w:rtl w:val="0"/>
              </w:rPr>
              <w:t xml:space="preserve">0.849</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2C">
            <w:pPr>
              <w:spacing w:after="240" w:before="240" w:lineRule="auto"/>
              <w:rPr/>
            </w:pPr>
            <w:r w:rsidDel="00000000" w:rsidR="00000000" w:rsidRPr="00000000">
              <w:rPr>
                <w:rtl w:val="0"/>
              </w:rPr>
              <w:t xml:space="preserve">7</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2D">
            <w:pPr>
              <w:spacing w:after="240" w:before="240" w:lineRule="auto"/>
              <w:rPr/>
            </w:pPr>
            <w:r w:rsidDel="00000000" w:rsidR="00000000" w:rsidRPr="00000000">
              <w:rPr>
                <w:rtl w:val="0"/>
              </w:rPr>
              <w:t xml:space="preserve">4.598</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2E">
            <w:pPr>
              <w:spacing w:after="240" w:before="240" w:lineRule="auto"/>
              <w:rPr/>
            </w:pPr>
            <w:r w:rsidDel="00000000" w:rsidR="00000000" w:rsidRPr="00000000">
              <w:rPr>
                <w:rtl w:val="0"/>
              </w:rPr>
              <w:t xml:space="preserve">0.083</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2F">
            <w:pPr>
              <w:spacing w:after="240" w:before="240" w:lineRule="auto"/>
              <w:rPr/>
            </w:pPr>
            <w:r w:rsidDel="00000000" w:rsidR="00000000" w:rsidRPr="00000000">
              <w:rPr>
                <w:rtl w:val="0"/>
              </w:rPr>
              <w:t xml:space="preserve">8</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30">
            <w:pPr>
              <w:spacing w:after="240" w:before="240" w:lineRule="auto"/>
              <w:rPr/>
            </w:pPr>
            <w:r w:rsidDel="00000000" w:rsidR="00000000" w:rsidRPr="00000000">
              <w:rPr>
                <w:rtl w:val="0"/>
              </w:rPr>
              <w:t xml:space="preserve">4.515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31">
            <w:pPr>
              <w:spacing w:after="240" w:before="240" w:lineRule="auto"/>
              <w:rPr/>
            </w:pPr>
            <w:r w:rsidDel="00000000" w:rsidR="00000000" w:rsidRPr="00000000">
              <w:rPr>
                <w:rtl w:val="0"/>
              </w:rPr>
              <w:t xml:space="preserve">0.730</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32">
            <w:pPr>
              <w:spacing w:after="240" w:before="240" w:lineRule="auto"/>
              <w:rPr/>
            </w:pPr>
            <w:r w:rsidDel="00000000" w:rsidR="00000000" w:rsidRPr="00000000">
              <w:rPr>
                <w:rtl w:val="0"/>
              </w:rPr>
              <w:t xml:space="preserve">9</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33">
            <w:pPr>
              <w:spacing w:after="240" w:before="240" w:lineRule="auto"/>
              <w:rPr/>
            </w:pPr>
            <w:r w:rsidDel="00000000" w:rsidR="00000000" w:rsidRPr="00000000">
              <w:rPr>
                <w:rtl w:val="0"/>
              </w:rPr>
              <w:t xml:space="preserve">3.785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34">
            <w:pPr>
              <w:spacing w:after="240" w:before="240" w:lineRule="auto"/>
              <w:rPr/>
            </w:pPr>
            <w:r w:rsidDel="00000000" w:rsidR="00000000" w:rsidRPr="00000000">
              <w:rPr>
                <w:rtl w:val="0"/>
              </w:rPr>
              <w:t xml:space="preserve">0.349</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35">
            <w:pPr>
              <w:spacing w:after="240" w:before="240" w:lineRule="auto"/>
              <w:rPr/>
            </w:pPr>
            <w:r w:rsidDel="00000000" w:rsidR="00000000" w:rsidRPr="00000000">
              <w:rPr>
                <w:rtl w:val="0"/>
              </w:rPr>
              <w:t xml:space="preserve">10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36">
            <w:pPr>
              <w:spacing w:after="240" w:before="240" w:lineRule="auto"/>
              <w:rPr/>
            </w:pPr>
            <w:r w:rsidDel="00000000" w:rsidR="00000000" w:rsidRPr="00000000">
              <w:rPr>
                <w:rtl w:val="0"/>
              </w:rPr>
              <w:t xml:space="preserve">3.436</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37">
            <w:pPr>
              <w:spacing w:after="240" w:before="240" w:lineRule="auto"/>
              <w:rPr/>
            </w:pPr>
            <w:r w:rsidDel="00000000" w:rsidR="00000000" w:rsidRPr="00000000">
              <w:rPr>
                <w:rtl w:val="0"/>
              </w:rPr>
              <w:t xml:space="preserve">0.409</w:t>
            </w:r>
          </w:p>
        </w:tc>
      </w:tr>
    </w:tbl>
    <w:p w:rsidR="00000000" w:rsidDel="00000000" w:rsidP="00000000" w:rsidRDefault="00000000" w:rsidRPr="00000000" w14:paraId="00000238">
      <w:pPr>
        <w:pStyle w:val="Heading3"/>
        <w:keepNext w:val="0"/>
        <w:widowControl w:val="1"/>
        <w:spacing w:after="80" w:before="280" w:lineRule="auto"/>
        <w:rPr/>
      </w:pPr>
      <w:bookmarkStart w:colFirst="0" w:colLast="0" w:name="_5tkz8bt8l8af" w:id="35"/>
      <w:bookmarkEnd w:id="35"/>
      <w:r w:rsidDel="00000000" w:rsidR="00000000" w:rsidRPr="00000000">
        <w:rPr>
          <w:rtl w:val="0"/>
        </w:rPr>
        <w:t xml:space="preserve">3.6.4. Kết quả phân cụm k=2 và quy mô cụm</w:t>
      </w:r>
    </w:p>
    <w:p w:rsidR="00000000" w:rsidDel="00000000" w:rsidP="00000000" w:rsidRDefault="00000000" w:rsidRPr="00000000" w14:paraId="00000239">
      <w:pPr>
        <w:spacing w:after="240" w:before="240" w:lineRule="auto"/>
        <w:rPr/>
      </w:pPr>
      <w:r w:rsidDel="00000000" w:rsidR="00000000" w:rsidRPr="00000000">
        <w:rPr>
          <w:rtl w:val="0"/>
        </w:rPr>
        <w:t xml:space="preserve">Sau khi chốt k=2, nghiên cứu gán nhãn cụm theo cả hai thuật toán. Một yêu cầu quan trọng đối với typology toàn cầu là </w:t>
      </w:r>
      <w:r w:rsidDel="00000000" w:rsidR="00000000" w:rsidRPr="00000000">
        <w:rPr>
          <w:b w:val="1"/>
          <w:bCs w:val="1"/>
          <w:rtl w:val="0"/>
        </w:rPr>
        <w:t xml:space="preserve">cụm không quá mất cân đối</w:t>
      </w:r>
      <w:r w:rsidDel="00000000" w:rsidR="00000000" w:rsidRPr="00000000">
        <w:rPr>
          <w:rtl w:val="0"/>
        </w:rPr>
        <w:t xml:space="preserve">, vì cụm quá nhỏ thường khó diễn giải và dễ bị chi phối bởi các quốc gia ngoại lệ.</w:t>
      </w:r>
    </w:p>
    <w:p w:rsidR="00000000" w:rsidDel="00000000" w:rsidP="00000000" w:rsidRDefault="00000000" w:rsidRPr="00000000" w14:paraId="0000023A">
      <w:pPr>
        <w:pStyle w:val="Heading3"/>
        <w:keepNext w:val="0"/>
        <w:widowControl w:val="1"/>
        <w:spacing w:after="80" w:before="280" w:lineRule="auto"/>
        <w:rPr/>
      </w:pPr>
      <w:bookmarkStart w:colFirst="0" w:colLast="0" w:name="_cppzn6qwh6re" w:id="36"/>
      <w:bookmarkEnd w:id="36"/>
      <w:r w:rsidDel="00000000" w:rsidR="00000000" w:rsidRPr="00000000">
        <w:rPr>
          <w:rtl w:val="0"/>
        </w:rPr>
        <w:t xml:space="preserve">Bảng 3.9. Quy mô cụm và tỷ trọng quốc gia (k = 2)</w:t>
      </w:r>
    </w:p>
    <w:p w:rsidR="00000000" w:rsidDel="00000000" w:rsidP="00000000" w:rsidRDefault="00000000" w:rsidRPr="00000000" w14:paraId="0000023B">
      <w:pPr>
        <w:spacing w:after="240" w:before="240" w:lineRule="auto"/>
        <w:rPr>
          <w:b w:val="1"/>
          <w:bCs w:val="1"/>
        </w:rPr>
      </w:pPr>
      <w:r w:rsidDel="00000000" w:rsidR="00000000" w:rsidRPr="00000000">
        <w:rPr>
          <w:b w:val="1"/>
          <w:bCs w:val="1"/>
          <w:rtl w:val="0"/>
        </w:rPr>
        <w:t xml:space="preserve">(a) Hierarchical Ward</w:t>
      </w:r>
    </w:p>
    <w:tbl>
      <w:tblPr>
        <w:tblStyle w:val="Table12"/>
        <w:tblW w:w="369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995"/>
        <w:gridCol w:w="1415"/>
        <w:gridCol w:w="1280"/>
        <w:tblGridChange w:id="0">
          <w:tblGrid>
            <w:gridCol w:w="995"/>
            <w:gridCol w:w="1415"/>
            <w:gridCol w:w="1280"/>
          </w:tblGrid>
        </w:tblGridChange>
      </w:tblGrid>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3C">
            <w:pPr>
              <w:spacing w:after="240" w:before="240" w:lineRule="auto"/>
              <w:jc w:val="center"/>
              <w:rPr/>
            </w:pPr>
            <w:r w:rsidDel="00000000" w:rsidR="00000000" w:rsidRPr="00000000">
              <w:rPr>
                <w:b w:val="1"/>
                <w:bCs w:val="1"/>
                <w:rtl w:val="0"/>
              </w:rPr>
              <w:t xml:space="preserve">Cluster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3D">
            <w:pPr>
              <w:spacing w:after="240" w:before="240" w:lineRule="auto"/>
              <w:jc w:val="center"/>
              <w:rPr/>
            </w:pPr>
            <w:r w:rsidDel="00000000" w:rsidR="00000000" w:rsidRPr="00000000">
              <w:rPr>
                <w:b w:val="1"/>
                <w:bCs w:val="1"/>
                <w:rtl w:val="0"/>
              </w:rPr>
              <w:t xml:space="preserve">N countries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3E">
            <w:pPr>
              <w:spacing w:after="240" w:before="240" w:lineRule="auto"/>
              <w:jc w:val="center"/>
              <w:rPr/>
            </w:pPr>
            <w:r w:rsidDel="00000000" w:rsidR="00000000" w:rsidRPr="00000000">
              <w:rPr>
                <w:b w:val="1"/>
                <w:bCs w:val="1"/>
                <w:rtl w:val="0"/>
              </w:rPr>
              <w:t xml:space="preserve">Share (%)</w:t>
            </w:r>
            <w:r w:rsidDel="00000000" w:rsidR="00000000" w:rsidRPr="00000000">
              <w:rPr>
                <w:rtl w:val="0"/>
              </w:rPr>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3F">
            <w:pPr>
              <w:spacing w:after="240" w:before="240" w:lineRule="auto"/>
              <w:rPr/>
            </w:pPr>
            <w:r w:rsidDel="00000000" w:rsidR="00000000" w:rsidRPr="00000000">
              <w:rPr>
                <w:rtl w:val="0"/>
              </w:rPr>
              <w:t xml:space="preserve">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40">
            <w:pPr>
              <w:spacing w:after="240" w:before="240" w:lineRule="auto"/>
              <w:rPr/>
            </w:pPr>
            <w:r w:rsidDel="00000000" w:rsidR="00000000" w:rsidRPr="00000000">
              <w:rPr>
                <w:rtl w:val="0"/>
              </w:rPr>
              <w:t xml:space="preserve">93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41">
            <w:pPr>
              <w:spacing w:after="240" w:before="240" w:lineRule="auto"/>
              <w:rPr/>
            </w:pPr>
            <w:r w:rsidDel="00000000" w:rsidR="00000000" w:rsidRPr="00000000">
              <w:rPr>
                <w:rtl w:val="0"/>
              </w:rPr>
              <w:t xml:space="preserve">48.9</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42">
            <w:pPr>
              <w:spacing w:after="240" w:before="240" w:lineRule="auto"/>
              <w:rPr/>
            </w:pPr>
            <w:r w:rsidDel="00000000" w:rsidR="00000000" w:rsidRPr="00000000">
              <w:rPr>
                <w:rtl w:val="0"/>
              </w:rPr>
              <w:t xml:space="preserve">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43">
            <w:pPr>
              <w:spacing w:after="240" w:before="240" w:lineRule="auto"/>
              <w:rPr/>
            </w:pPr>
            <w:r w:rsidDel="00000000" w:rsidR="00000000" w:rsidRPr="00000000">
              <w:rPr>
                <w:rtl w:val="0"/>
              </w:rPr>
              <w:t xml:space="preserve">97</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44">
            <w:pPr>
              <w:spacing w:after="240" w:before="240" w:lineRule="auto"/>
              <w:rPr/>
            </w:pPr>
            <w:r w:rsidDel="00000000" w:rsidR="00000000" w:rsidRPr="00000000">
              <w:rPr>
                <w:rtl w:val="0"/>
              </w:rPr>
              <w:t xml:space="preserve">51.1</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45">
            <w:pPr>
              <w:spacing w:after="240" w:before="240" w:lineRule="auto"/>
              <w:rPr/>
            </w:pPr>
            <w:r w:rsidDel="00000000" w:rsidR="00000000" w:rsidRPr="00000000">
              <w:rPr>
                <w:rtl w:val="0"/>
              </w:rPr>
              <w:t xml:space="preserve">Total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46">
            <w:pPr>
              <w:spacing w:after="240" w:before="240" w:lineRule="auto"/>
              <w:rPr/>
            </w:pPr>
            <w:r w:rsidDel="00000000" w:rsidR="00000000" w:rsidRPr="00000000">
              <w:rPr>
                <w:rtl w:val="0"/>
              </w:rPr>
              <w:t xml:space="preserve">190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47">
            <w:pPr>
              <w:spacing w:after="240" w:before="240" w:lineRule="auto"/>
              <w:rPr/>
            </w:pPr>
            <w:r w:rsidDel="00000000" w:rsidR="00000000" w:rsidRPr="00000000">
              <w:rPr>
                <w:rtl w:val="0"/>
              </w:rPr>
              <w:t xml:space="preserve">100.0</w:t>
            </w:r>
          </w:p>
        </w:tc>
      </w:tr>
    </w:tbl>
    <w:p w:rsidR="00000000" w:rsidDel="00000000" w:rsidP="00000000" w:rsidRDefault="00000000" w:rsidRPr="00000000" w14:paraId="00000248">
      <w:pPr>
        <w:spacing w:after="240" w:before="240" w:lineRule="auto"/>
        <w:rPr>
          <w:b w:val="1"/>
          <w:bCs w:val="1"/>
        </w:rPr>
      </w:pPr>
      <w:r w:rsidDel="00000000" w:rsidR="00000000" w:rsidRPr="00000000">
        <w:rPr>
          <w:b w:val="1"/>
          <w:bCs w:val="1"/>
          <w:rtl w:val="0"/>
        </w:rPr>
        <w:t xml:space="preserve">(b) K-means</w:t>
      </w:r>
    </w:p>
    <w:tbl>
      <w:tblPr>
        <w:tblStyle w:val="Table13"/>
        <w:tblW w:w="369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995"/>
        <w:gridCol w:w="1415"/>
        <w:gridCol w:w="1280"/>
        <w:tblGridChange w:id="0">
          <w:tblGrid>
            <w:gridCol w:w="995"/>
            <w:gridCol w:w="1415"/>
            <w:gridCol w:w="1280"/>
          </w:tblGrid>
        </w:tblGridChange>
      </w:tblGrid>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49">
            <w:pPr>
              <w:spacing w:after="240" w:before="240" w:lineRule="auto"/>
              <w:jc w:val="center"/>
              <w:rPr/>
            </w:pPr>
            <w:r w:rsidDel="00000000" w:rsidR="00000000" w:rsidRPr="00000000">
              <w:rPr>
                <w:b w:val="1"/>
                <w:bCs w:val="1"/>
                <w:rtl w:val="0"/>
              </w:rPr>
              <w:t xml:space="preserve">Cluster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4A">
            <w:pPr>
              <w:spacing w:after="240" w:before="240" w:lineRule="auto"/>
              <w:jc w:val="center"/>
              <w:rPr/>
            </w:pPr>
            <w:r w:rsidDel="00000000" w:rsidR="00000000" w:rsidRPr="00000000">
              <w:rPr>
                <w:b w:val="1"/>
                <w:bCs w:val="1"/>
                <w:rtl w:val="0"/>
              </w:rPr>
              <w:t xml:space="preserve">N countries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4B">
            <w:pPr>
              <w:spacing w:after="240" w:before="240" w:lineRule="auto"/>
              <w:jc w:val="center"/>
              <w:rPr/>
            </w:pPr>
            <w:r w:rsidDel="00000000" w:rsidR="00000000" w:rsidRPr="00000000">
              <w:rPr>
                <w:b w:val="1"/>
                <w:bCs w:val="1"/>
                <w:rtl w:val="0"/>
              </w:rPr>
              <w:t xml:space="preserve">Share (%)</w:t>
            </w:r>
            <w:r w:rsidDel="00000000" w:rsidR="00000000" w:rsidRPr="00000000">
              <w:rPr>
                <w:rtl w:val="0"/>
              </w:rPr>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4C">
            <w:pPr>
              <w:spacing w:after="240" w:before="240" w:lineRule="auto"/>
              <w:rPr/>
            </w:pPr>
            <w:r w:rsidDel="00000000" w:rsidR="00000000" w:rsidRPr="00000000">
              <w:rPr>
                <w:rtl w:val="0"/>
              </w:rPr>
              <w:t xml:space="preserve">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4D">
            <w:pPr>
              <w:spacing w:after="240" w:before="240" w:lineRule="auto"/>
              <w:rPr/>
            </w:pPr>
            <w:r w:rsidDel="00000000" w:rsidR="00000000" w:rsidRPr="00000000">
              <w:rPr>
                <w:rtl w:val="0"/>
              </w:rPr>
              <w:t xml:space="preserve">102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4E">
            <w:pPr>
              <w:spacing w:after="240" w:before="240" w:lineRule="auto"/>
              <w:rPr/>
            </w:pPr>
            <w:r w:rsidDel="00000000" w:rsidR="00000000" w:rsidRPr="00000000">
              <w:rPr>
                <w:rtl w:val="0"/>
              </w:rPr>
              <w:t xml:space="preserve">53.7</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4F">
            <w:pPr>
              <w:spacing w:after="240" w:before="240" w:lineRule="auto"/>
              <w:rPr/>
            </w:pPr>
            <w:r w:rsidDel="00000000" w:rsidR="00000000" w:rsidRPr="00000000">
              <w:rPr>
                <w:rtl w:val="0"/>
              </w:rPr>
              <w:t xml:space="preserve">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50">
            <w:pPr>
              <w:spacing w:after="240" w:before="240" w:lineRule="auto"/>
              <w:rPr/>
            </w:pPr>
            <w:r w:rsidDel="00000000" w:rsidR="00000000" w:rsidRPr="00000000">
              <w:rPr>
                <w:rtl w:val="0"/>
              </w:rPr>
              <w:t xml:space="preserve">88</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51">
            <w:pPr>
              <w:spacing w:after="240" w:before="240" w:lineRule="auto"/>
              <w:rPr/>
            </w:pPr>
            <w:r w:rsidDel="00000000" w:rsidR="00000000" w:rsidRPr="00000000">
              <w:rPr>
                <w:rtl w:val="0"/>
              </w:rPr>
              <w:t xml:space="preserve">46.3</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52">
            <w:pPr>
              <w:spacing w:after="240" w:before="240" w:lineRule="auto"/>
              <w:rPr/>
            </w:pPr>
            <w:r w:rsidDel="00000000" w:rsidR="00000000" w:rsidRPr="00000000">
              <w:rPr>
                <w:rtl w:val="0"/>
              </w:rPr>
              <w:t xml:space="preserve">Total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53">
            <w:pPr>
              <w:spacing w:after="240" w:before="240" w:lineRule="auto"/>
              <w:rPr/>
            </w:pPr>
            <w:r w:rsidDel="00000000" w:rsidR="00000000" w:rsidRPr="00000000">
              <w:rPr>
                <w:rtl w:val="0"/>
              </w:rPr>
              <w:t xml:space="preserve">190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54">
            <w:pPr>
              <w:spacing w:after="240" w:before="240" w:lineRule="auto"/>
              <w:rPr/>
            </w:pPr>
            <w:r w:rsidDel="00000000" w:rsidR="00000000" w:rsidRPr="00000000">
              <w:rPr>
                <w:rtl w:val="0"/>
              </w:rPr>
              <w:t xml:space="preserve">100.0</w:t>
            </w:r>
          </w:p>
        </w:tc>
      </w:tr>
    </w:tbl>
    <w:p w:rsidR="00000000" w:rsidDel="00000000" w:rsidP="00000000" w:rsidRDefault="00000000" w:rsidRPr="00000000" w14:paraId="00000255">
      <w:pPr>
        <w:spacing w:after="240" w:before="240" w:lineRule="auto"/>
        <w:rPr/>
      </w:pPr>
      <w:r w:rsidDel="00000000" w:rsidR="00000000" w:rsidRPr="00000000">
        <w:rPr>
          <w:rtl w:val="0"/>
        </w:rPr>
        <w:t xml:space="preserve">Hai thuật toán đều tạo ra hai cụm có quy mô tương đối cân bằng. Đây là một đặc tính thuận lợi cho diễn giải vì typology không bị “lệch” do một nhóm nhỏ bất thường, đồng thời phù hợp với ràng buộc cụm tối thiểu đã đặt ra.</w:t>
      </w:r>
    </w:p>
    <w:p w:rsidR="00000000" w:rsidDel="00000000" w:rsidP="00000000" w:rsidRDefault="00000000" w:rsidRPr="00000000" w14:paraId="00000256">
      <w:pPr>
        <w:pStyle w:val="Heading3"/>
        <w:keepNext w:val="0"/>
        <w:widowControl w:val="1"/>
        <w:spacing w:after="80" w:before="280" w:lineRule="auto"/>
        <w:rPr/>
      </w:pPr>
      <w:bookmarkStart w:colFirst="0" w:colLast="0" w:name="_gu4i5talmny8" w:id="37"/>
      <w:bookmarkEnd w:id="37"/>
      <w:r w:rsidDel="00000000" w:rsidR="00000000" w:rsidRPr="00000000">
        <w:rPr>
          <w:rtl w:val="0"/>
        </w:rPr>
        <w:t xml:space="preserve">3.6.5. Lập hồ sơ cụm theo điểm trụ và DII-Core</w:t>
      </w:r>
    </w:p>
    <w:p w:rsidR="00000000" w:rsidDel="00000000" w:rsidP="00000000" w:rsidRDefault="00000000" w:rsidRPr="00000000" w14:paraId="00000257">
      <w:pPr>
        <w:spacing w:after="240" w:before="240" w:lineRule="auto"/>
        <w:rPr/>
      </w:pPr>
      <w:r w:rsidDel="00000000" w:rsidR="00000000" w:rsidRPr="00000000">
        <w:rPr>
          <w:rtl w:val="0"/>
        </w:rPr>
        <w:t xml:space="preserve">Để đảm bảo cụm có thể diễn giải theo cấu trúc chỉ số, nghiên cứu lập hồ sơ cụm bằng cách so sánh trung bình điểm DII-Core (z) và trung bình điểm của ba trụ trong từng cụm. Các giá trị dưới đây phản ánh </w:t>
      </w:r>
      <w:r w:rsidDel="00000000" w:rsidR="00000000" w:rsidRPr="00000000">
        <w:rPr>
          <w:b w:val="1"/>
          <w:bCs w:val="1"/>
          <w:rtl w:val="0"/>
        </w:rPr>
        <w:t xml:space="preserve">chênh lệch mô tả</w:t>
      </w:r>
      <w:r w:rsidDel="00000000" w:rsidR="00000000" w:rsidRPr="00000000">
        <w:rPr>
          <w:rtl w:val="0"/>
        </w:rPr>
        <w:t xml:space="preserve"> giữa hai nhóm quốc gia theo không gian đo lường của DII-Core.</w:t>
      </w:r>
    </w:p>
    <w:p w:rsidR="00000000" w:rsidDel="00000000" w:rsidP="00000000" w:rsidRDefault="00000000" w:rsidRPr="00000000" w14:paraId="00000258">
      <w:pPr>
        <w:pStyle w:val="Heading3"/>
        <w:keepNext w:val="0"/>
        <w:widowControl w:val="1"/>
        <w:spacing w:after="80" w:before="280" w:lineRule="auto"/>
        <w:rPr/>
      </w:pPr>
      <w:bookmarkStart w:colFirst="0" w:colLast="0" w:name="_tkxvciew72kn" w:id="38"/>
      <w:bookmarkEnd w:id="38"/>
      <w:r w:rsidDel="00000000" w:rsidR="00000000" w:rsidRPr="00000000">
        <w:rPr>
          <w:rtl w:val="0"/>
        </w:rPr>
        <w:t xml:space="preserve">Bảng 3.10. Hồ sơ cụm theo DII-Core và các trụ (Hierarchical Ward, k = 2)</w:t>
      </w:r>
    </w:p>
    <w:tbl>
      <w:tblPr>
        <w:tblStyle w:val="Table14"/>
        <w:tblW w:w="903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900"/>
        <w:gridCol w:w="615"/>
        <w:gridCol w:w="1320"/>
        <w:gridCol w:w="1995"/>
        <w:gridCol w:w="2460"/>
        <w:gridCol w:w="1740"/>
        <w:tblGridChange w:id="0">
          <w:tblGrid>
            <w:gridCol w:w="900"/>
            <w:gridCol w:w="615"/>
            <w:gridCol w:w="1320"/>
            <w:gridCol w:w="1995"/>
            <w:gridCol w:w="2460"/>
            <w:gridCol w:w="1740"/>
          </w:tblGrid>
        </w:tblGridChange>
      </w:tblGrid>
      <w:tr>
        <w:trPr>
          <w:cantSplit w:val="0"/>
          <w:trHeight w:val="77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59">
            <w:pPr>
              <w:spacing w:after="240" w:before="240" w:lineRule="auto"/>
              <w:jc w:val="center"/>
              <w:rPr/>
            </w:pPr>
            <w:r w:rsidDel="00000000" w:rsidR="00000000" w:rsidRPr="00000000">
              <w:rPr>
                <w:b w:val="1"/>
                <w:bCs w:val="1"/>
                <w:rtl w:val="0"/>
              </w:rPr>
              <w:t xml:space="preserve">Cluster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5A">
            <w:pPr>
              <w:spacing w:after="240" w:before="240" w:lineRule="auto"/>
              <w:jc w:val="center"/>
              <w:rPr/>
            </w:pPr>
            <w:r w:rsidDel="00000000" w:rsidR="00000000" w:rsidRPr="00000000">
              <w:rPr>
                <w:b w:val="1"/>
                <w:bCs w:val="1"/>
                <w:rtl w:val="0"/>
              </w:rPr>
              <w:t xml:space="preserve">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5B">
            <w:pPr>
              <w:spacing w:after="240" w:before="240" w:lineRule="auto"/>
              <w:jc w:val="center"/>
              <w:rPr/>
            </w:pPr>
            <w:r w:rsidDel="00000000" w:rsidR="00000000" w:rsidRPr="00000000">
              <w:rPr>
                <w:b w:val="1"/>
                <w:bCs w:val="1"/>
                <w:rtl w:val="0"/>
              </w:rPr>
              <w:t xml:space="preserve">DII-Core (z) mean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5C">
            <w:pPr>
              <w:spacing w:after="240" w:before="240" w:lineRule="auto"/>
              <w:jc w:val="center"/>
              <w:rPr/>
            </w:pPr>
            <w:r w:rsidDel="00000000" w:rsidR="00000000" w:rsidRPr="00000000">
              <w:rPr>
                <w:b w:val="1"/>
                <w:bCs w:val="1"/>
                <w:rtl w:val="0"/>
              </w:rPr>
              <w:t xml:space="preserve">Access &amp; Adoption mean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5D">
            <w:pPr>
              <w:spacing w:after="240" w:before="240" w:lineRule="auto"/>
              <w:jc w:val="center"/>
              <w:rPr/>
            </w:pPr>
            <w:r w:rsidDel="00000000" w:rsidR="00000000" w:rsidRPr="00000000">
              <w:rPr>
                <w:b w:val="1"/>
                <w:bCs w:val="1"/>
                <w:rtl w:val="0"/>
              </w:rPr>
              <w:t xml:space="preserve">Infrastructure Capacity mean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5E">
            <w:pPr>
              <w:spacing w:after="240" w:before="240" w:lineRule="auto"/>
              <w:jc w:val="center"/>
              <w:rPr/>
            </w:pPr>
            <w:r w:rsidDel="00000000" w:rsidR="00000000" w:rsidRPr="00000000">
              <w:rPr>
                <w:b w:val="1"/>
                <w:bCs w:val="1"/>
                <w:rtl w:val="0"/>
              </w:rPr>
              <w:t xml:space="preserve">Human Capital mean</w:t>
            </w:r>
            <w:r w:rsidDel="00000000" w:rsidR="00000000" w:rsidRPr="00000000">
              <w:rPr>
                <w:rtl w:val="0"/>
              </w:rPr>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5F">
            <w:pPr>
              <w:spacing w:after="240" w:before="240" w:lineRule="auto"/>
              <w:rPr/>
            </w:pPr>
            <w:r w:rsidDel="00000000" w:rsidR="00000000" w:rsidRPr="00000000">
              <w:rPr>
                <w:rtl w:val="0"/>
              </w:rPr>
              <w:t xml:space="preserve">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60">
            <w:pPr>
              <w:spacing w:after="240" w:before="240" w:lineRule="auto"/>
              <w:rPr/>
            </w:pPr>
            <w:r w:rsidDel="00000000" w:rsidR="00000000" w:rsidRPr="00000000">
              <w:rPr>
                <w:rtl w:val="0"/>
              </w:rPr>
              <w:t xml:space="preserve">93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61">
            <w:pPr>
              <w:spacing w:after="240" w:before="240" w:lineRule="auto"/>
              <w:rPr/>
            </w:pPr>
            <w:r w:rsidDel="00000000" w:rsidR="00000000" w:rsidRPr="00000000">
              <w:rPr>
                <w:rtl w:val="0"/>
              </w:rPr>
              <w:t xml:space="preserve">0.685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62">
            <w:pPr>
              <w:spacing w:after="240" w:before="240" w:lineRule="auto"/>
              <w:rPr/>
            </w:pPr>
            <w:r w:rsidDel="00000000" w:rsidR="00000000" w:rsidRPr="00000000">
              <w:rPr>
                <w:rtl w:val="0"/>
              </w:rPr>
              <w:t xml:space="preserve">0.702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63">
            <w:pPr>
              <w:spacing w:after="240" w:before="240" w:lineRule="auto"/>
              <w:rPr/>
            </w:pPr>
            <w:r w:rsidDel="00000000" w:rsidR="00000000" w:rsidRPr="00000000">
              <w:rPr>
                <w:rtl w:val="0"/>
              </w:rPr>
              <w:t xml:space="preserve">0.837</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64">
            <w:pPr>
              <w:spacing w:after="240" w:before="240" w:lineRule="auto"/>
              <w:rPr/>
            </w:pPr>
            <w:r w:rsidDel="00000000" w:rsidR="00000000" w:rsidRPr="00000000">
              <w:rPr>
                <w:rtl w:val="0"/>
              </w:rPr>
              <w:t xml:space="preserve">0.529</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65">
            <w:pPr>
              <w:spacing w:after="240" w:before="240" w:lineRule="auto"/>
              <w:rPr/>
            </w:pPr>
            <w:r w:rsidDel="00000000" w:rsidR="00000000" w:rsidRPr="00000000">
              <w:rPr>
                <w:rtl w:val="0"/>
              </w:rPr>
              <w:t xml:space="preserve">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66">
            <w:pPr>
              <w:spacing w:after="240" w:before="240" w:lineRule="auto"/>
              <w:rPr/>
            </w:pPr>
            <w:r w:rsidDel="00000000" w:rsidR="00000000" w:rsidRPr="00000000">
              <w:rPr>
                <w:rtl w:val="0"/>
              </w:rPr>
              <w:t xml:space="preserve">97</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67">
            <w:pPr>
              <w:spacing w:after="240" w:before="240" w:lineRule="auto"/>
              <w:rPr/>
            </w:pPr>
            <w:r w:rsidDel="00000000" w:rsidR="00000000" w:rsidRPr="00000000">
              <w:rPr>
                <w:rtl w:val="0"/>
              </w:rPr>
              <w:t xml:space="preserve">-0.717</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68">
            <w:pPr>
              <w:spacing w:after="240" w:before="240" w:lineRule="auto"/>
              <w:rPr/>
            </w:pPr>
            <w:r w:rsidDel="00000000" w:rsidR="00000000" w:rsidRPr="00000000">
              <w:rPr>
                <w:rtl w:val="0"/>
              </w:rPr>
              <w:t xml:space="preserve">-0.584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69">
            <w:pPr>
              <w:spacing w:after="240" w:before="240" w:lineRule="auto"/>
              <w:rPr/>
            </w:pPr>
            <w:r w:rsidDel="00000000" w:rsidR="00000000" w:rsidRPr="00000000">
              <w:rPr>
                <w:rtl w:val="0"/>
              </w:rPr>
              <w:t xml:space="preserve">-0.751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6A">
            <w:pPr>
              <w:spacing w:after="240" w:before="240" w:lineRule="auto"/>
              <w:rPr/>
            </w:pPr>
            <w:r w:rsidDel="00000000" w:rsidR="00000000" w:rsidRPr="00000000">
              <w:rPr>
                <w:rtl w:val="0"/>
              </w:rPr>
              <w:t xml:space="preserve">-0.864</w:t>
            </w:r>
          </w:p>
        </w:tc>
      </w:tr>
    </w:tbl>
    <w:p w:rsidR="00000000" w:rsidDel="00000000" w:rsidP="00000000" w:rsidRDefault="00000000" w:rsidRPr="00000000" w14:paraId="0000026B">
      <w:pPr>
        <w:spacing w:after="240" w:before="240" w:lineRule="auto"/>
        <w:rPr/>
      </w:pPr>
      <w:r w:rsidDel="00000000" w:rsidR="00000000" w:rsidRPr="00000000">
        <w:rPr>
          <w:rtl w:val="0"/>
        </w:rPr>
        <w:t xml:space="preserve">Bảng 3.10 cho thấy sự phân tách cụm thể hiện nhất quán ở cả chỉ số tổng và các trụ. Cụm 1 có giá trị trung bình dương trên cả ba trụ, trong khi Cụm 2 có giá trị âm tương ứng. Mức chênh lệch lớn ở Infrastructure Capacity và Human Capital gợi ý rằng sự khác biệt giữa hai nhóm quốc gia không chỉ nằm ở mức độ tiếp cận/sử dụng, mà còn gắn với năng lực hạ tầng và vốn nhân lực. Đây là diễn giải mô tả dựa trên dữ liệu phân cụm; các lập luận về cơ chế sẽ được xử lý thận trọng ở phần thảo luận kết quả.</w:t>
      </w:r>
    </w:p>
    <w:p w:rsidR="00000000" w:rsidDel="00000000" w:rsidP="00000000" w:rsidRDefault="00000000" w:rsidRPr="00000000" w14:paraId="0000026C">
      <w:pPr>
        <w:pStyle w:val="Heading3"/>
        <w:keepNext w:val="0"/>
        <w:widowControl w:val="1"/>
        <w:spacing w:after="80" w:before="280" w:lineRule="auto"/>
        <w:rPr/>
      </w:pPr>
      <w:bookmarkStart w:colFirst="0" w:colLast="0" w:name="_xlp84e87mavo" w:id="39"/>
      <w:bookmarkEnd w:id="39"/>
      <w:r w:rsidDel="00000000" w:rsidR="00000000" w:rsidRPr="00000000">
        <w:rPr>
          <w:rtl w:val="0"/>
        </w:rPr>
        <w:t xml:space="preserve">Bảng 3.11. Hồ sơ cụm theo DII-Core và các trụ (K-means, k = 2)</w:t>
      </w:r>
    </w:p>
    <w:tbl>
      <w:tblPr>
        <w:tblStyle w:val="Table15"/>
        <w:tblW w:w="9025.511811023624"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905.7371913230969"/>
        <w:gridCol w:w="537.070294352389"/>
        <w:gridCol w:w="1465.5647015378754"/>
        <w:gridCol w:w="1970.7748936829194"/>
        <w:gridCol w:w="2435.0220972756624"/>
        <w:gridCol w:w="1711.3426328516807"/>
        <w:tblGridChange w:id="0">
          <w:tblGrid>
            <w:gridCol w:w="905.7371913230969"/>
            <w:gridCol w:w="537.070294352389"/>
            <w:gridCol w:w="1465.5647015378754"/>
            <w:gridCol w:w="1970.7748936829194"/>
            <w:gridCol w:w="2435.0220972756624"/>
            <w:gridCol w:w="1711.3426328516807"/>
          </w:tblGrid>
        </w:tblGridChange>
      </w:tblGrid>
      <w:tr>
        <w:trPr>
          <w:cantSplit w:val="0"/>
          <w:trHeight w:val="77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6D">
            <w:pPr>
              <w:spacing w:after="240" w:before="240" w:lineRule="auto"/>
              <w:jc w:val="center"/>
              <w:rPr/>
            </w:pPr>
            <w:r w:rsidDel="00000000" w:rsidR="00000000" w:rsidRPr="00000000">
              <w:rPr>
                <w:b w:val="1"/>
                <w:bCs w:val="1"/>
                <w:rtl w:val="0"/>
              </w:rPr>
              <w:t xml:space="preserve">Cluster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6E">
            <w:pPr>
              <w:spacing w:after="240" w:before="240" w:lineRule="auto"/>
              <w:jc w:val="center"/>
              <w:rPr/>
            </w:pPr>
            <w:r w:rsidDel="00000000" w:rsidR="00000000" w:rsidRPr="00000000">
              <w:rPr>
                <w:b w:val="1"/>
                <w:bCs w:val="1"/>
                <w:rtl w:val="0"/>
              </w:rPr>
              <w:t xml:space="preserve">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6F">
            <w:pPr>
              <w:spacing w:after="240" w:before="240" w:lineRule="auto"/>
              <w:jc w:val="center"/>
              <w:rPr/>
            </w:pPr>
            <w:r w:rsidDel="00000000" w:rsidR="00000000" w:rsidRPr="00000000">
              <w:rPr>
                <w:b w:val="1"/>
                <w:bCs w:val="1"/>
                <w:rtl w:val="0"/>
              </w:rPr>
              <w:t xml:space="preserve">DII-Core (z) mean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70">
            <w:pPr>
              <w:spacing w:after="240" w:before="240" w:lineRule="auto"/>
              <w:jc w:val="center"/>
              <w:rPr/>
            </w:pPr>
            <w:r w:rsidDel="00000000" w:rsidR="00000000" w:rsidRPr="00000000">
              <w:rPr>
                <w:b w:val="1"/>
                <w:bCs w:val="1"/>
                <w:rtl w:val="0"/>
              </w:rPr>
              <w:t xml:space="preserve">Access &amp; Adoption mean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71">
            <w:pPr>
              <w:spacing w:after="240" w:before="240" w:lineRule="auto"/>
              <w:jc w:val="center"/>
              <w:rPr/>
            </w:pPr>
            <w:r w:rsidDel="00000000" w:rsidR="00000000" w:rsidRPr="00000000">
              <w:rPr>
                <w:b w:val="1"/>
                <w:bCs w:val="1"/>
                <w:rtl w:val="0"/>
              </w:rPr>
              <w:t xml:space="preserve">Infrastructure Capacity mean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72">
            <w:pPr>
              <w:spacing w:after="240" w:before="240" w:lineRule="auto"/>
              <w:jc w:val="center"/>
              <w:rPr/>
            </w:pPr>
            <w:r w:rsidDel="00000000" w:rsidR="00000000" w:rsidRPr="00000000">
              <w:rPr>
                <w:b w:val="1"/>
                <w:bCs w:val="1"/>
                <w:rtl w:val="0"/>
              </w:rPr>
              <w:t xml:space="preserve">Human Capital mean</w:t>
            </w:r>
            <w:r w:rsidDel="00000000" w:rsidR="00000000" w:rsidRPr="00000000">
              <w:rPr>
                <w:rtl w:val="0"/>
              </w:rPr>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73">
            <w:pPr>
              <w:spacing w:after="240" w:before="240" w:lineRule="auto"/>
              <w:rPr/>
            </w:pPr>
            <w:r w:rsidDel="00000000" w:rsidR="00000000" w:rsidRPr="00000000">
              <w:rPr>
                <w:rtl w:val="0"/>
              </w:rPr>
              <w:t xml:space="preserve">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74">
            <w:pPr>
              <w:spacing w:after="240" w:before="240" w:lineRule="auto"/>
              <w:rPr/>
            </w:pPr>
            <w:r w:rsidDel="00000000" w:rsidR="00000000" w:rsidRPr="00000000">
              <w:rPr>
                <w:rtl w:val="0"/>
              </w:rPr>
              <w:t xml:space="preserve">102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75">
            <w:pPr>
              <w:spacing w:after="240" w:before="240" w:lineRule="auto"/>
              <w:rPr/>
            </w:pPr>
            <w:r w:rsidDel="00000000" w:rsidR="00000000" w:rsidRPr="00000000">
              <w:rPr>
                <w:rtl w:val="0"/>
              </w:rPr>
              <w:t xml:space="preserve">0.633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76">
            <w:pPr>
              <w:spacing w:after="240" w:before="240" w:lineRule="auto"/>
              <w:rPr/>
            </w:pPr>
            <w:r w:rsidDel="00000000" w:rsidR="00000000" w:rsidRPr="00000000">
              <w:rPr>
                <w:rtl w:val="0"/>
              </w:rPr>
              <w:t xml:space="preserve">0.654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77">
            <w:pPr>
              <w:spacing w:after="240" w:before="240" w:lineRule="auto"/>
              <w:rPr/>
            </w:pPr>
            <w:r w:rsidDel="00000000" w:rsidR="00000000" w:rsidRPr="00000000">
              <w:rPr>
                <w:rtl w:val="0"/>
              </w:rPr>
              <w:t xml:space="preserve">0.750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78">
            <w:pPr>
              <w:spacing w:after="240" w:before="240" w:lineRule="auto"/>
              <w:rPr/>
            </w:pPr>
            <w:r w:rsidDel="00000000" w:rsidR="00000000" w:rsidRPr="00000000">
              <w:rPr>
                <w:rtl w:val="0"/>
              </w:rPr>
              <w:t xml:space="preserve">0.506</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79">
            <w:pPr>
              <w:spacing w:after="240" w:before="240" w:lineRule="auto"/>
              <w:rPr/>
            </w:pPr>
            <w:r w:rsidDel="00000000" w:rsidR="00000000" w:rsidRPr="00000000">
              <w:rPr>
                <w:rtl w:val="0"/>
              </w:rPr>
              <w:t xml:space="preserve">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7A">
            <w:pPr>
              <w:spacing w:after="240" w:before="240" w:lineRule="auto"/>
              <w:rPr/>
            </w:pPr>
            <w:r w:rsidDel="00000000" w:rsidR="00000000" w:rsidRPr="00000000">
              <w:rPr>
                <w:rtl w:val="0"/>
              </w:rPr>
              <w:t xml:space="preserve">88</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7B">
            <w:pPr>
              <w:spacing w:after="240" w:before="240" w:lineRule="auto"/>
              <w:rPr/>
            </w:pPr>
            <w:r w:rsidDel="00000000" w:rsidR="00000000" w:rsidRPr="00000000">
              <w:rPr>
                <w:rtl w:val="0"/>
              </w:rPr>
              <w:t xml:space="preserve">-0.800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7C">
            <w:pPr>
              <w:spacing w:after="240" w:before="240" w:lineRule="auto"/>
              <w:rPr/>
            </w:pPr>
            <w:r w:rsidDel="00000000" w:rsidR="00000000" w:rsidRPr="00000000">
              <w:rPr>
                <w:rtl w:val="0"/>
              </w:rPr>
              <w:t xml:space="preserve">-0.661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7D">
            <w:pPr>
              <w:spacing w:after="240" w:before="240" w:lineRule="auto"/>
              <w:rPr/>
            </w:pPr>
            <w:r w:rsidDel="00000000" w:rsidR="00000000" w:rsidRPr="00000000">
              <w:rPr>
                <w:rtl w:val="0"/>
              </w:rPr>
              <w:t xml:space="preserve">-0.812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7E">
            <w:pPr>
              <w:spacing w:after="240" w:before="240" w:lineRule="auto"/>
              <w:rPr/>
            </w:pPr>
            <w:r w:rsidDel="00000000" w:rsidR="00000000" w:rsidRPr="00000000">
              <w:rPr>
                <w:rtl w:val="0"/>
              </w:rPr>
              <w:t xml:space="preserve">-0.980</w:t>
            </w:r>
          </w:p>
        </w:tc>
      </w:tr>
    </w:tbl>
    <w:p w:rsidR="00000000" w:rsidDel="00000000" w:rsidP="00000000" w:rsidRDefault="00000000" w:rsidRPr="00000000" w14:paraId="0000027F">
      <w:pPr>
        <w:spacing w:after="240" w:before="240" w:lineRule="auto"/>
        <w:rPr/>
      </w:pPr>
      <w:r w:rsidDel="00000000" w:rsidR="00000000" w:rsidRPr="00000000">
        <w:rPr>
          <w:rtl w:val="0"/>
        </w:rPr>
        <w:t xml:space="preserve">Bảng 3.11 cho thấy hướng phân tách tương tự Ward: cụm có DII-Core cao cũng có điểm trụ cao hơn đồng loạt. Sự nhất quán giữa hai thuật toán giúp củng cố tính ổn định của typology ở cấp mô tả: phân nhóm hai cụm không phụ thuộc tuyệt đối vào lựa chọn thuật toán.</w:t>
      </w:r>
    </w:p>
    <w:p w:rsidR="00000000" w:rsidDel="00000000" w:rsidP="00000000" w:rsidRDefault="00000000" w:rsidRPr="00000000" w14:paraId="00000280">
      <w:pPr>
        <w:pStyle w:val="Heading3"/>
        <w:keepNext w:val="0"/>
        <w:widowControl w:val="1"/>
        <w:spacing w:after="80" w:before="280" w:lineRule="auto"/>
        <w:rPr/>
      </w:pPr>
      <w:bookmarkStart w:colFirst="0" w:colLast="0" w:name="_9d0c60pegju" w:id="40"/>
      <w:bookmarkEnd w:id="40"/>
      <w:r w:rsidDel="00000000" w:rsidR="00000000" w:rsidRPr="00000000">
        <w:rPr>
          <w:rtl w:val="0"/>
        </w:rPr>
        <w:t xml:space="preserve">3.6.6. Đối chiếu cụm với nhóm thu nhập và vùng địa lý để tăng khả năng diễn giải</w:t>
      </w:r>
    </w:p>
    <w:p w:rsidR="00000000" w:rsidDel="00000000" w:rsidP="00000000" w:rsidRDefault="00000000" w:rsidRPr="00000000" w14:paraId="00000281">
      <w:pPr>
        <w:spacing w:after="240" w:before="240" w:lineRule="auto"/>
        <w:rPr/>
      </w:pPr>
      <w:r w:rsidDel="00000000" w:rsidR="00000000" w:rsidRPr="00000000">
        <w:rPr>
          <w:rtl w:val="0"/>
        </w:rPr>
        <w:t xml:space="preserve">Để chuyển kết quả phân cụm từ không gian đo lường sang bối cảnh thực tế, nghiên cứu đối chiếu cụm với các phân loại mô tả phổ biến: </w:t>
      </w:r>
      <w:r w:rsidDel="00000000" w:rsidR="00000000" w:rsidRPr="00000000">
        <w:rPr>
          <w:b w:val="1"/>
          <w:bCs w:val="1"/>
          <w:rtl w:val="0"/>
        </w:rPr>
        <w:t xml:space="preserve">nhóm thu nhập</w:t>
      </w:r>
      <w:r w:rsidDel="00000000" w:rsidR="00000000" w:rsidRPr="00000000">
        <w:rPr>
          <w:rtl w:val="0"/>
        </w:rPr>
        <w:t xml:space="preserve"> và </w:t>
      </w:r>
      <w:r w:rsidDel="00000000" w:rsidR="00000000" w:rsidRPr="00000000">
        <w:rPr>
          <w:b w:val="1"/>
          <w:bCs w:val="1"/>
          <w:rtl w:val="0"/>
        </w:rPr>
        <w:t xml:space="preserve">vùng địa lý</w:t>
      </w:r>
      <w:r w:rsidDel="00000000" w:rsidR="00000000" w:rsidRPr="00000000">
        <w:rPr>
          <w:rtl w:val="0"/>
        </w:rPr>
        <w:t xml:space="preserve">. Việc đối chiếu này không nhằm kiểm định validity, mà nhằm trả lời câu hỏi diễn giải: hai cụm tương ứng với cấu hình phát triển nào trong bức tranh toàn cầu.</w:t>
      </w:r>
    </w:p>
    <w:p w:rsidR="00000000" w:rsidDel="00000000" w:rsidP="00000000" w:rsidRDefault="00000000" w:rsidRPr="00000000" w14:paraId="00000282">
      <w:pPr>
        <w:pStyle w:val="Heading3"/>
        <w:keepNext w:val="0"/>
        <w:widowControl w:val="1"/>
        <w:spacing w:after="80" w:before="280" w:lineRule="auto"/>
        <w:rPr/>
      </w:pPr>
      <w:bookmarkStart w:colFirst="0" w:colLast="0" w:name="_kfz4cnscar8t" w:id="41"/>
      <w:bookmarkEnd w:id="41"/>
      <w:r w:rsidDel="00000000" w:rsidR="00000000" w:rsidRPr="00000000">
        <w:rPr>
          <w:rtl w:val="0"/>
        </w:rPr>
        <w:t xml:space="preserve">Bảng 3.12. Phân bố cụm theo nhóm thu nhập (Hierarchical Ward, k = 2)</w:t>
      </w:r>
    </w:p>
    <w:tbl>
      <w:tblPr>
        <w:tblStyle w:val="Table16"/>
        <w:tblW w:w="542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2345"/>
        <w:gridCol w:w="1160"/>
        <w:gridCol w:w="1160"/>
        <w:gridCol w:w="755"/>
        <w:tblGridChange w:id="0">
          <w:tblGrid>
            <w:gridCol w:w="2345"/>
            <w:gridCol w:w="1160"/>
            <w:gridCol w:w="1160"/>
            <w:gridCol w:w="755"/>
          </w:tblGrid>
        </w:tblGridChange>
      </w:tblGrid>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83">
            <w:pPr>
              <w:spacing w:after="240" w:before="240" w:lineRule="auto"/>
              <w:jc w:val="center"/>
              <w:rPr/>
            </w:pPr>
            <w:r w:rsidDel="00000000" w:rsidR="00000000" w:rsidRPr="00000000">
              <w:rPr>
                <w:b w:val="1"/>
                <w:bCs w:val="1"/>
                <w:rtl w:val="0"/>
              </w:rPr>
              <w:t xml:space="preserve">Income group</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84">
            <w:pPr>
              <w:spacing w:after="240" w:before="240" w:lineRule="auto"/>
              <w:jc w:val="center"/>
              <w:rPr/>
            </w:pPr>
            <w:r w:rsidDel="00000000" w:rsidR="00000000" w:rsidRPr="00000000">
              <w:rPr>
                <w:b w:val="1"/>
                <w:bCs w:val="1"/>
                <w:rtl w:val="0"/>
              </w:rPr>
              <w:t xml:space="preserve">Cluster 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85">
            <w:pPr>
              <w:spacing w:after="240" w:before="240" w:lineRule="auto"/>
              <w:jc w:val="center"/>
              <w:rPr/>
            </w:pPr>
            <w:r w:rsidDel="00000000" w:rsidR="00000000" w:rsidRPr="00000000">
              <w:rPr>
                <w:b w:val="1"/>
                <w:bCs w:val="1"/>
                <w:rtl w:val="0"/>
              </w:rPr>
              <w:t xml:space="preserve">Cluster 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86">
            <w:pPr>
              <w:spacing w:after="240" w:before="240" w:lineRule="auto"/>
              <w:jc w:val="center"/>
              <w:rPr/>
            </w:pPr>
            <w:r w:rsidDel="00000000" w:rsidR="00000000" w:rsidRPr="00000000">
              <w:rPr>
                <w:b w:val="1"/>
                <w:bCs w:val="1"/>
                <w:rtl w:val="0"/>
              </w:rPr>
              <w:t xml:space="preserve">Total</w:t>
            </w:r>
            <w:r w:rsidDel="00000000" w:rsidR="00000000" w:rsidRPr="00000000">
              <w:rPr>
                <w:rtl w:val="0"/>
              </w:rPr>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87">
            <w:pPr>
              <w:spacing w:after="240" w:before="240" w:lineRule="auto"/>
              <w:rPr/>
            </w:pPr>
            <w:r w:rsidDel="00000000" w:rsidR="00000000" w:rsidRPr="00000000">
              <w:rPr>
                <w:rtl w:val="0"/>
              </w:rPr>
              <w:t xml:space="preserve">High income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88">
            <w:pPr>
              <w:spacing w:after="240" w:before="240" w:lineRule="auto"/>
              <w:rPr/>
            </w:pPr>
            <w:r w:rsidDel="00000000" w:rsidR="00000000" w:rsidRPr="00000000">
              <w:rPr>
                <w:rtl w:val="0"/>
              </w:rPr>
              <w:t xml:space="preserve">71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89">
            <w:pPr>
              <w:spacing w:after="240" w:before="240" w:lineRule="auto"/>
              <w:rPr/>
            </w:pPr>
            <w:r w:rsidDel="00000000" w:rsidR="00000000" w:rsidRPr="00000000">
              <w:rPr>
                <w:rtl w:val="0"/>
              </w:rPr>
              <w:t xml:space="preserve">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8A">
            <w:pPr>
              <w:spacing w:after="240" w:before="240" w:lineRule="auto"/>
              <w:rPr/>
            </w:pPr>
            <w:r w:rsidDel="00000000" w:rsidR="00000000" w:rsidRPr="00000000">
              <w:rPr>
                <w:rtl w:val="0"/>
              </w:rPr>
              <w:t xml:space="preserve">73</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8B">
            <w:pPr>
              <w:spacing w:after="240" w:before="240" w:lineRule="auto"/>
              <w:rPr/>
            </w:pPr>
            <w:r w:rsidDel="00000000" w:rsidR="00000000" w:rsidRPr="00000000">
              <w:rPr>
                <w:rtl w:val="0"/>
              </w:rPr>
              <w:t xml:space="preserve">Low income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8C">
            <w:pPr>
              <w:spacing w:after="240" w:before="240" w:lineRule="auto"/>
              <w:rPr/>
            </w:pPr>
            <w:r w:rsidDel="00000000" w:rsidR="00000000" w:rsidRPr="00000000">
              <w:rPr>
                <w:rtl w:val="0"/>
              </w:rPr>
              <w:t xml:space="preserve">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8D">
            <w:pPr>
              <w:spacing w:after="240" w:before="240" w:lineRule="auto"/>
              <w:rPr/>
            </w:pPr>
            <w:r w:rsidDel="00000000" w:rsidR="00000000" w:rsidRPr="00000000">
              <w:rPr>
                <w:rtl w:val="0"/>
              </w:rPr>
              <w:t xml:space="preserve">22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8E">
            <w:pPr>
              <w:spacing w:after="240" w:before="240" w:lineRule="auto"/>
              <w:rPr/>
            </w:pPr>
            <w:r w:rsidDel="00000000" w:rsidR="00000000" w:rsidRPr="00000000">
              <w:rPr>
                <w:rtl w:val="0"/>
              </w:rPr>
              <w:t xml:space="preserve">22</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8F">
            <w:pPr>
              <w:spacing w:after="240" w:before="240" w:lineRule="auto"/>
              <w:rPr/>
            </w:pPr>
            <w:r w:rsidDel="00000000" w:rsidR="00000000" w:rsidRPr="00000000">
              <w:rPr>
                <w:rtl w:val="0"/>
              </w:rPr>
              <w:t xml:space="preserve">Lower middle income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90">
            <w:pPr>
              <w:spacing w:after="240" w:before="240" w:lineRule="auto"/>
              <w:rPr/>
            </w:pPr>
            <w:r w:rsidDel="00000000" w:rsidR="00000000" w:rsidRPr="00000000">
              <w:rPr>
                <w:rtl w:val="0"/>
              </w:rPr>
              <w:t xml:space="preserve">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91">
            <w:pPr>
              <w:spacing w:after="240" w:before="240" w:lineRule="auto"/>
              <w:rPr/>
            </w:pPr>
            <w:r w:rsidDel="00000000" w:rsidR="00000000" w:rsidRPr="00000000">
              <w:rPr>
                <w:rtl w:val="0"/>
              </w:rPr>
              <w:t xml:space="preserve">42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92">
            <w:pPr>
              <w:spacing w:after="240" w:before="240" w:lineRule="auto"/>
              <w:rPr/>
            </w:pPr>
            <w:r w:rsidDel="00000000" w:rsidR="00000000" w:rsidRPr="00000000">
              <w:rPr>
                <w:rtl w:val="0"/>
              </w:rPr>
              <w:t xml:space="preserve">43</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93">
            <w:pPr>
              <w:spacing w:after="240" w:before="240" w:lineRule="auto"/>
              <w:rPr/>
            </w:pPr>
            <w:r w:rsidDel="00000000" w:rsidR="00000000" w:rsidRPr="00000000">
              <w:rPr>
                <w:rtl w:val="0"/>
              </w:rPr>
              <w:t xml:space="preserve">Not classified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94">
            <w:pPr>
              <w:spacing w:after="240" w:before="240" w:lineRule="auto"/>
              <w:rPr/>
            </w:pPr>
            <w:r w:rsidDel="00000000" w:rsidR="00000000" w:rsidRPr="00000000">
              <w:rPr>
                <w:rtl w:val="0"/>
              </w:rPr>
              <w:t xml:space="preserve">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95">
            <w:pPr>
              <w:spacing w:after="240" w:before="240" w:lineRule="auto"/>
              <w:rPr/>
            </w:pPr>
            <w:r w:rsidDel="00000000" w:rsidR="00000000" w:rsidRPr="00000000">
              <w:rPr>
                <w:rtl w:val="0"/>
              </w:rPr>
              <w:t xml:space="preserve">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96">
            <w:pPr>
              <w:spacing w:after="240" w:before="240" w:lineRule="auto"/>
              <w:rPr/>
            </w:pPr>
            <w:r w:rsidDel="00000000" w:rsidR="00000000" w:rsidRPr="00000000">
              <w:rPr>
                <w:rtl w:val="0"/>
              </w:rPr>
              <w:t xml:space="preserve">2</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97">
            <w:pPr>
              <w:spacing w:after="240" w:before="240" w:lineRule="auto"/>
              <w:rPr/>
            </w:pPr>
            <w:r w:rsidDel="00000000" w:rsidR="00000000" w:rsidRPr="00000000">
              <w:rPr>
                <w:rtl w:val="0"/>
              </w:rPr>
              <w:t xml:space="preserve">Upper middle income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98">
            <w:pPr>
              <w:spacing w:after="240" w:before="240" w:lineRule="auto"/>
              <w:rPr/>
            </w:pPr>
            <w:r w:rsidDel="00000000" w:rsidR="00000000" w:rsidRPr="00000000">
              <w:rPr>
                <w:rtl w:val="0"/>
              </w:rPr>
              <w:t xml:space="preserve">21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99">
            <w:pPr>
              <w:spacing w:after="240" w:before="240" w:lineRule="auto"/>
              <w:rPr/>
            </w:pPr>
            <w:r w:rsidDel="00000000" w:rsidR="00000000" w:rsidRPr="00000000">
              <w:rPr>
                <w:rtl w:val="0"/>
              </w:rPr>
              <w:t xml:space="preserve">29</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9A">
            <w:pPr>
              <w:spacing w:after="240" w:before="240" w:lineRule="auto"/>
              <w:rPr/>
            </w:pPr>
            <w:r w:rsidDel="00000000" w:rsidR="00000000" w:rsidRPr="00000000">
              <w:rPr>
                <w:rtl w:val="0"/>
              </w:rPr>
              <w:t xml:space="preserve">50</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9B">
            <w:pPr>
              <w:spacing w:after="240" w:before="240" w:lineRule="auto"/>
              <w:rPr/>
            </w:pPr>
            <w:r w:rsidDel="00000000" w:rsidR="00000000" w:rsidRPr="00000000">
              <w:rPr>
                <w:rtl w:val="0"/>
              </w:rPr>
              <w:t xml:space="preserve">Total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9C">
            <w:pPr>
              <w:spacing w:after="240" w:before="240" w:lineRule="auto"/>
              <w:rPr/>
            </w:pPr>
            <w:r w:rsidDel="00000000" w:rsidR="00000000" w:rsidRPr="00000000">
              <w:rPr>
                <w:rtl w:val="0"/>
              </w:rPr>
              <w:t xml:space="preserve">93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9D">
            <w:pPr>
              <w:spacing w:after="240" w:before="240" w:lineRule="auto"/>
              <w:rPr/>
            </w:pPr>
            <w:r w:rsidDel="00000000" w:rsidR="00000000" w:rsidRPr="00000000">
              <w:rPr>
                <w:rtl w:val="0"/>
              </w:rPr>
              <w:t xml:space="preserve">97</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9E">
            <w:pPr>
              <w:spacing w:after="240" w:before="240" w:lineRule="auto"/>
              <w:rPr/>
            </w:pPr>
            <w:r w:rsidDel="00000000" w:rsidR="00000000" w:rsidRPr="00000000">
              <w:rPr>
                <w:rtl w:val="0"/>
              </w:rPr>
              <w:t xml:space="preserve">190</w:t>
            </w:r>
          </w:p>
        </w:tc>
      </w:tr>
    </w:tbl>
    <w:p w:rsidR="00000000" w:rsidDel="00000000" w:rsidP="00000000" w:rsidRDefault="00000000" w:rsidRPr="00000000" w14:paraId="0000029F">
      <w:pPr>
        <w:spacing w:after="240" w:before="240" w:lineRule="auto"/>
        <w:rPr/>
      </w:pPr>
      <w:r w:rsidDel="00000000" w:rsidR="00000000" w:rsidRPr="00000000">
        <w:rPr>
          <w:rtl w:val="0"/>
        </w:rPr>
        <w:t xml:space="preserve">Bảng 3.12 cho thấy cấu trúc thu nhập khác biệt rõ: Cluster 1 tập trung phần lớn nhóm thu nhập cao, trong khi Cluster 2 bao gồm toàn bộ nhóm thu nhập thấp và phần lớn nhóm thu nhập trung bình thấp. Nhóm thu nhập trung bình cao phân bổ ở cả hai cụm, cho thấy mức dị biệt nội tại về bao trùm số trong nhóm này. Insight quan trọng là typology theo DII-Core có đồng biến mạnh với thu nhập, nhưng không trùng khít hoàn toàn; điều này tạo cơ sở hợp lý để Chương 4 đi sâu vào phân rã theo trụ để giải thích khác biệt trong cùng một nhóm thu nhập.</w:t>
      </w:r>
      <w:r w:rsidDel="00000000" w:rsidR="00000000" w:rsidRPr="00000000">
        <w:rPr>
          <w:b w:val="1"/>
          <w:bCs w:val="1"/>
          <w:rtl w:val="0"/>
        </w:rPr>
        <w:br w:type="textWrapping"/>
      </w:r>
      <w:r w:rsidDel="00000000" w:rsidR="00000000" w:rsidRPr="00000000">
        <w:rPr>
          <w:rtl w:val="0"/>
        </w:rPr>
        <w:t xml:space="preserve"> </w:t>
      </w:r>
      <w:r w:rsidDel="00000000" w:rsidR="00000000" w:rsidRPr="00000000">
        <w:rPr/>
        <w:drawing>
          <wp:inline distB="114300" distT="114300" distL="114300" distR="114300">
            <wp:extent cx="5731200" cy="2870200"/>
            <wp:effectExtent b="0" l="0" r="0" t="0"/>
            <wp:docPr id="33" name="image18.png"/>
            <a:graphic>
              <a:graphicData uri="http://schemas.openxmlformats.org/drawingml/2006/picture">
                <pic:pic>
                  <pic:nvPicPr>
                    <pic:cNvPr id="0" name="image18.png"/>
                    <pic:cNvPicPr preferRelativeResize="0"/>
                  </pic:nvPicPr>
                  <pic:blipFill>
                    <a:blip r:embed="rId18"/>
                    <a:srcRect b="0" l="0" r="0" t="0"/>
                    <a:stretch>
                      <a:fillRect/>
                    </a:stretch>
                  </pic:blipFill>
                  <pic:spPr>
                    <a:xfrm>
                      <a:off x="0" y="0"/>
                      <a:ext cx="57312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2A0">
      <w:pPr>
        <w:spacing w:after="240" w:before="240" w:lineRule="auto"/>
        <w:rPr>
          <w:i w:val="1"/>
          <w:iCs w:val="1"/>
        </w:rPr>
      </w:pPr>
      <w:r w:rsidDel="00000000" w:rsidR="00000000" w:rsidRPr="00000000">
        <w:rPr>
          <w:i w:val="1"/>
          <w:iCs w:val="1"/>
          <w:rtl w:val="0"/>
        </w:rPr>
        <w:t xml:space="preserve">Figure 3.12. Income-group composition by hierarchical clusters (k=2).</w:t>
      </w:r>
    </w:p>
    <w:p w:rsidR="00000000" w:rsidDel="00000000" w:rsidP="00000000" w:rsidRDefault="00000000" w:rsidRPr="00000000" w14:paraId="000002A1">
      <w:pPr>
        <w:spacing w:after="240" w:before="240" w:lineRule="auto"/>
        <w:rPr>
          <w:b w:val="1"/>
          <w:bCs w:val="1"/>
        </w:rPr>
      </w:pPr>
      <w:r w:rsidDel="00000000" w:rsidR="00000000" w:rsidRPr="00000000">
        <w:rPr>
          <w:rtl w:val="0"/>
        </w:rPr>
        <w:t xml:space="preserve">Hình 3.12 giúp đọc nhanh Bảng 3.12 bằng trực quan: ưu thế của High income ở Cluster 1 và sự tập trung của Low income ở Cluster 2 là rất rõ ràng, trong khi Upper middle income phân bổ hai phía.</w:t>
      </w:r>
      <w:r w:rsidDel="00000000" w:rsidR="00000000" w:rsidRPr="00000000">
        <w:rPr>
          <w:rtl w:val="0"/>
        </w:rPr>
      </w:r>
    </w:p>
    <w:p w:rsidR="00000000" w:rsidDel="00000000" w:rsidP="00000000" w:rsidRDefault="00000000" w:rsidRPr="00000000" w14:paraId="000002A2">
      <w:pPr>
        <w:pStyle w:val="Heading3"/>
        <w:keepNext w:val="0"/>
        <w:widowControl w:val="1"/>
        <w:spacing w:after="80" w:before="280" w:lineRule="auto"/>
        <w:rPr/>
      </w:pPr>
      <w:bookmarkStart w:colFirst="0" w:colLast="0" w:name="_zetuwignd01e" w:id="42"/>
      <w:bookmarkEnd w:id="42"/>
      <w:r w:rsidDel="00000000" w:rsidR="00000000" w:rsidRPr="00000000">
        <w:rPr>
          <w:rtl w:val="0"/>
        </w:rPr>
        <w:t xml:space="preserve">Bảng 3.13. Phân bố cụm theo vùng địa lý (Hierarchical Ward, k = 2)</w:t>
      </w:r>
    </w:p>
    <w:tbl>
      <w:tblPr>
        <w:tblStyle w:val="Table17"/>
        <w:tblW w:w="745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5135"/>
        <w:gridCol w:w="1160"/>
        <w:gridCol w:w="1160"/>
        <w:tblGridChange w:id="0">
          <w:tblGrid>
            <w:gridCol w:w="5135"/>
            <w:gridCol w:w="1160"/>
            <w:gridCol w:w="1160"/>
          </w:tblGrid>
        </w:tblGridChange>
      </w:tblGrid>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A3">
            <w:pPr>
              <w:spacing w:after="240" w:before="240" w:lineRule="auto"/>
              <w:jc w:val="center"/>
              <w:rPr/>
            </w:pPr>
            <w:r w:rsidDel="00000000" w:rsidR="00000000" w:rsidRPr="00000000">
              <w:rPr>
                <w:b w:val="1"/>
                <w:bCs w:val="1"/>
                <w:rtl w:val="0"/>
              </w:rPr>
              <w:t xml:space="preserve">Region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A4">
            <w:pPr>
              <w:spacing w:after="240" w:before="240" w:lineRule="auto"/>
              <w:jc w:val="center"/>
              <w:rPr/>
            </w:pPr>
            <w:r w:rsidDel="00000000" w:rsidR="00000000" w:rsidRPr="00000000">
              <w:rPr>
                <w:b w:val="1"/>
                <w:bCs w:val="1"/>
                <w:rtl w:val="0"/>
              </w:rPr>
              <w:t xml:space="preserve">Cluster 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A5">
            <w:pPr>
              <w:spacing w:after="240" w:before="240" w:lineRule="auto"/>
              <w:jc w:val="center"/>
              <w:rPr/>
            </w:pPr>
            <w:r w:rsidDel="00000000" w:rsidR="00000000" w:rsidRPr="00000000">
              <w:rPr>
                <w:b w:val="1"/>
                <w:bCs w:val="1"/>
                <w:rtl w:val="0"/>
              </w:rPr>
              <w:t xml:space="preserve">Cluster 2</w:t>
            </w:r>
            <w:r w:rsidDel="00000000" w:rsidR="00000000" w:rsidRPr="00000000">
              <w:rPr>
                <w:rtl w:val="0"/>
              </w:rPr>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A6">
            <w:pPr>
              <w:spacing w:after="240" w:before="240" w:lineRule="auto"/>
              <w:rPr/>
            </w:pPr>
            <w:r w:rsidDel="00000000" w:rsidR="00000000" w:rsidRPr="00000000">
              <w:rPr>
                <w:rtl w:val="0"/>
              </w:rPr>
              <w:t xml:space="preserve">East Asia &amp; Pacific</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A7">
            <w:pPr>
              <w:spacing w:after="240" w:before="240" w:lineRule="auto"/>
              <w:rPr/>
            </w:pPr>
            <w:r w:rsidDel="00000000" w:rsidR="00000000" w:rsidRPr="00000000">
              <w:rPr>
                <w:rtl w:val="0"/>
              </w:rPr>
              <w:t xml:space="preserve">13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A8">
            <w:pPr>
              <w:spacing w:after="240" w:before="240" w:lineRule="auto"/>
              <w:rPr/>
            </w:pPr>
            <w:r w:rsidDel="00000000" w:rsidR="00000000" w:rsidRPr="00000000">
              <w:rPr>
                <w:rtl w:val="0"/>
              </w:rPr>
              <w:t xml:space="preserve">17</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A9">
            <w:pPr>
              <w:spacing w:after="240" w:before="240" w:lineRule="auto"/>
              <w:rPr/>
            </w:pPr>
            <w:r w:rsidDel="00000000" w:rsidR="00000000" w:rsidRPr="00000000">
              <w:rPr>
                <w:rtl w:val="0"/>
              </w:rPr>
              <w:t xml:space="preserve">Europe &amp; Central Asia</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AA">
            <w:pPr>
              <w:spacing w:after="240" w:before="240" w:lineRule="auto"/>
              <w:rPr/>
            </w:pPr>
            <w:r w:rsidDel="00000000" w:rsidR="00000000" w:rsidRPr="00000000">
              <w:rPr>
                <w:rtl w:val="0"/>
              </w:rPr>
              <w:t xml:space="preserve">47</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AB">
            <w:pPr>
              <w:spacing w:after="240" w:before="240" w:lineRule="auto"/>
              <w:rPr/>
            </w:pPr>
            <w:r w:rsidDel="00000000" w:rsidR="00000000" w:rsidRPr="00000000">
              <w:rPr>
                <w:rtl w:val="0"/>
              </w:rPr>
              <w:t xml:space="preserve">6</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AC">
            <w:pPr>
              <w:spacing w:after="240" w:before="240" w:lineRule="auto"/>
              <w:rPr/>
            </w:pPr>
            <w:r w:rsidDel="00000000" w:rsidR="00000000" w:rsidRPr="00000000">
              <w:rPr>
                <w:rtl w:val="0"/>
              </w:rPr>
              <w:t xml:space="preserve">Latin America &amp; Caribbean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AD">
            <w:pPr>
              <w:spacing w:after="240" w:before="240" w:lineRule="auto"/>
              <w:rPr/>
            </w:pPr>
            <w:r w:rsidDel="00000000" w:rsidR="00000000" w:rsidRPr="00000000">
              <w:rPr>
                <w:rtl w:val="0"/>
              </w:rPr>
              <w:t xml:space="preserve">18</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AE">
            <w:pPr>
              <w:spacing w:after="240" w:before="240" w:lineRule="auto"/>
              <w:rPr/>
            </w:pPr>
            <w:r w:rsidDel="00000000" w:rsidR="00000000" w:rsidRPr="00000000">
              <w:rPr>
                <w:rtl w:val="0"/>
              </w:rPr>
              <w:t xml:space="preserve">18</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AF">
            <w:pPr>
              <w:spacing w:after="240" w:before="240" w:lineRule="auto"/>
              <w:rPr/>
            </w:pPr>
            <w:r w:rsidDel="00000000" w:rsidR="00000000" w:rsidRPr="00000000">
              <w:rPr>
                <w:rtl w:val="0"/>
              </w:rPr>
              <w:t xml:space="preserve">Middle East, North Africa, Afghanistan &amp; Pakistan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B0">
            <w:pPr>
              <w:spacing w:after="240" w:before="240" w:lineRule="auto"/>
              <w:rPr/>
            </w:pPr>
            <w:r w:rsidDel="00000000" w:rsidR="00000000" w:rsidRPr="00000000">
              <w:rPr>
                <w:rtl w:val="0"/>
              </w:rPr>
              <w:t xml:space="preserve">8</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B1">
            <w:pPr>
              <w:spacing w:after="240" w:before="240" w:lineRule="auto"/>
              <w:rPr/>
            </w:pPr>
            <w:r w:rsidDel="00000000" w:rsidR="00000000" w:rsidRPr="00000000">
              <w:rPr>
                <w:rtl w:val="0"/>
              </w:rPr>
              <w:t xml:space="preserve">12</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B2">
            <w:pPr>
              <w:spacing w:after="240" w:before="240" w:lineRule="auto"/>
              <w:rPr/>
            </w:pPr>
            <w:r w:rsidDel="00000000" w:rsidR="00000000" w:rsidRPr="00000000">
              <w:rPr>
                <w:rtl w:val="0"/>
              </w:rPr>
              <w:t xml:space="preserve">North America</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B3">
            <w:pPr>
              <w:spacing w:after="240" w:before="240" w:lineRule="auto"/>
              <w:rPr/>
            </w:pPr>
            <w:r w:rsidDel="00000000" w:rsidR="00000000" w:rsidRPr="00000000">
              <w:rPr>
                <w:rtl w:val="0"/>
              </w:rPr>
              <w:t xml:space="preserve">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B4">
            <w:pPr>
              <w:spacing w:after="240" w:before="240" w:lineRule="auto"/>
              <w:rPr/>
            </w:pPr>
            <w:r w:rsidDel="00000000" w:rsidR="00000000" w:rsidRPr="00000000">
              <w:rPr>
                <w:rtl w:val="0"/>
              </w:rPr>
              <w:t xml:space="preserve">0</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B5">
            <w:pPr>
              <w:spacing w:after="240" w:before="240" w:lineRule="auto"/>
              <w:rPr/>
            </w:pPr>
            <w:r w:rsidDel="00000000" w:rsidR="00000000" w:rsidRPr="00000000">
              <w:rPr>
                <w:rtl w:val="0"/>
              </w:rPr>
              <w:t xml:space="preserve">South Asia</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B6">
            <w:pPr>
              <w:spacing w:after="240" w:before="240" w:lineRule="auto"/>
              <w:rPr/>
            </w:pPr>
            <w:r w:rsidDel="00000000" w:rsidR="00000000" w:rsidRPr="00000000">
              <w:rPr>
                <w:rtl w:val="0"/>
              </w:rPr>
              <w:t xml:space="preserve">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B7">
            <w:pPr>
              <w:spacing w:after="240" w:before="240" w:lineRule="auto"/>
              <w:rPr/>
            </w:pPr>
            <w:r w:rsidDel="00000000" w:rsidR="00000000" w:rsidRPr="00000000">
              <w:rPr>
                <w:rtl w:val="0"/>
              </w:rPr>
              <w:t xml:space="preserve">5</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B8">
            <w:pPr>
              <w:spacing w:after="240" w:before="240" w:lineRule="auto"/>
              <w:rPr/>
            </w:pPr>
            <w:r w:rsidDel="00000000" w:rsidR="00000000" w:rsidRPr="00000000">
              <w:rPr>
                <w:rtl w:val="0"/>
              </w:rPr>
              <w:t xml:space="preserve">Sub-Saharan Africa</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B9">
            <w:pPr>
              <w:spacing w:after="240" w:before="240" w:lineRule="auto"/>
              <w:rPr/>
            </w:pPr>
            <w:r w:rsidDel="00000000" w:rsidR="00000000" w:rsidRPr="00000000">
              <w:rPr>
                <w:rtl w:val="0"/>
              </w:rPr>
              <w:t xml:space="preserve">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BA">
            <w:pPr>
              <w:spacing w:after="240" w:before="240" w:lineRule="auto"/>
              <w:rPr/>
            </w:pPr>
            <w:r w:rsidDel="00000000" w:rsidR="00000000" w:rsidRPr="00000000">
              <w:rPr>
                <w:rtl w:val="0"/>
              </w:rPr>
              <w:t xml:space="preserve">39</w:t>
            </w:r>
          </w:p>
        </w:tc>
      </w:tr>
    </w:tbl>
    <w:p w:rsidR="00000000" w:rsidDel="00000000" w:rsidP="00000000" w:rsidRDefault="00000000" w:rsidRPr="00000000" w14:paraId="000002BB">
      <w:pPr>
        <w:spacing w:after="240" w:before="240" w:lineRule="auto"/>
        <w:rPr/>
      </w:pPr>
      <w:r w:rsidDel="00000000" w:rsidR="00000000" w:rsidRPr="00000000">
        <w:rPr>
          <w:rtl w:val="0"/>
        </w:rPr>
        <w:t xml:space="preserve">Bảng 3.13 cho thấy một số vùng có phân bố cụm lệch rõ: Sub-Saharan Africa tập trung mạnh ở Cluster 2, trong khi Europe &amp; Central Asia chủ yếu thuộc Cluster 1. Latin America &amp; Caribbean phân bổ cân bằng giữa hai cụm, hàm ý dị biệt nội vùng đáng kể theo DII-Core. Những mẫu hình này cung cấp “khung diễn giải theo vùng” cho Chương 4, đặc biệt khi kết hợp với phân tích trụ để xác định vùng nào chênh lệch chủ yếu do hạ tầng và vùng nào do vốn nhân lực.</w:t>
      </w:r>
    </w:p>
    <w:p w:rsidR="00000000" w:rsidDel="00000000" w:rsidP="00000000" w:rsidRDefault="00000000" w:rsidRPr="00000000" w14:paraId="000002BC">
      <w:pPr>
        <w:pStyle w:val="Heading2"/>
        <w:keepNext w:val="0"/>
        <w:keepLines w:val="0"/>
        <w:spacing w:after="80" w:before="360" w:line="259" w:lineRule="auto"/>
        <w:ind w:left="0"/>
        <w:rPr>
          <w:sz w:val="34"/>
          <w:szCs w:val="34"/>
        </w:rPr>
      </w:pPr>
      <w:bookmarkStart w:colFirst="0" w:colLast="0" w:name="_izn6avddiqek" w:id="43"/>
      <w:bookmarkEnd w:id="43"/>
      <w:r w:rsidDel="00000000" w:rsidR="00000000" w:rsidRPr="00000000">
        <w:rPr>
          <w:sz w:val="34"/>
          <w:szCs w:val="34"/>
          <w:rtl w:val="0"/>
        </w:rPr>
        <w:t xml:space="preserve">3.7. Kiểm tra độ bền (robustness checks)</w:t>
      </w:r>
    </w:p>
    <w:p w:rsidR="00000000" w:rsidDel="00000000" w:rsidP="00000000" w:rsidRDefault="00000000" w:rsidRPr="00000000" w14:paraId="000002BD">
      <w:pPr>
        <w:spacing w:after="240" w:before="240" w:lineRule="auto"/>
        <w:rPr/>
      </w:pPr>
      <w:r w:rsidDel="00000000" w:rsidR="00000000" w:rsidRPr="00000000">
        <w:rPr>
          <w:rtl w:val="0"/>
        </w:rPr>
        <w:t xml:space="preserve">Các mục 3.4–3.5 đã nêu rõ rằng việc xây dựng DII-Core dựa trên panel toàn cầu 2015–2022 phải đối mặt với hai thách thức phương pháp phổ biến trong nghiên cứu chỉ số tổng hợp: (i) </w:t>
      </w:r>
      <w:r w:rsidDel="00000000" w:rsidR="00000000" w:rsidRPr="00000000">
        <w:rPr>
          <w:b w:val="1"/>
          <w:bCs w:val="1"/>
          <w:rtl w:val="0"/>
        </w:rPr>
        <w:t xml:space="preserve">thiếu dữ liệu không đồng đều theo quốc gia–năm và theo chỉ báo</w:t>
      </w:r>
      <w:r w:rsidDel="00000000" w:rsidR="00000000" w:rsidRPr="00000000">
        <w:rPr>
          <w:rtl w:val="0"/>
        </w:rPr>
        <w:t xml:space="preserve">, và (ii) </w:t>
      </w:r>
      <w:r w:rsidDel="00000000" w:rsidR="00000000" w:rsidRPr="00000000">
        <w:rPr>
          <w:b w:val="1"/>
          <w:bCs w:val="1"/>
          <w:rtl w:val="0"/>
        </w:rPr>
        <w:t xml:space="preserve">kết quả tổng hợp có thể nhạy với lựa chọn kỹ thuật chuẩn hoá/thang đo</w:t>
      </w:r>
      <w:r w:rsidDel="00000000" w:rsidR="00000000" w:rsidRPr="00000000">
        <w:rPr>
          <w:rtl w:val="0"/>
        </w:rPr>
        <w:t xml:space="preserve">. Bên cạnh đó, mục 3.6 cho thấy phân nhóm quốc gia theo DII-Core tạo ra một typology có khả năng diễn giải; vì vậy, độ bền của chỉ số là điều kiện cần để các phân tích theo nhóm ở Chương 4 không bị chi phối bởi những lựa chọn kỹ thuật mang tính tuỳ tiện.</w:t>
      </w:r>
    </w:p>
    <w:p w:rsidR="00000000" w:rsidDel="00000000" w:rsidP="00000000" w:rsidRDefault="00000000" w:rsidRPr="00000000" w14:paraId="000002BE">
      <w:pPr>
        <w:spacing w:after="240" w:before="240" w:lineRule="auto"/>
        <w:rPr/>
      </w:pPr>
      <w:r w:rsidDel="00000000" w:rsidR="00000000" w:rsidRPr="00000000">
        <w:rPr>
          <w:rtl w:val="0"/>
        </w:rPr>
        <w:t xml:space="preserve">Vì vậy, nghiên cứu thực hiện ba nhóm robustness checks tập trung vào </w:t>
      </w:r>
      <w:r w:rsidDel="00000000" w:rsidR="00000000" w:rsidRPr="00000000">
        <w:rPr>
          <w:b w:val="1"/>
          <w:bCs w:val="1"/>
          <w:rtl w:val="0"/>
        </w:rPr>
        <w:t xml:space="preserve">tính ổn định thứ hạng (rank robustness)</w:t>
      </w:r>
      <w:r w:rsidDel="00000000" w:rsidR="00000000" w:rsidRPr="00000000">
        <w:rPr>
          <w:rtl w:val="0"/>
        </w:rPr>
        <w:t xml:space="preserve"> và </w:t>
      </w:r>
      <w:r w:rsidDel="00000000" w:rsidR="00000000" w:rsidRPr="00000000">
        <w:rPr>
          <w:b w:val="1"/>
          <w:bCs w:val="1"/>
          <w:rtl w:val="0"/>
        </w:rPr>
        <w:t xml:space="preserve">tính ổn định điểm số tổng hợp</w:t>
      </w:r>
      <w:r w:rsidDel="00000000" w:rsidR="00000000" w:rsidRPr="00000000">
        <w:rPr>
          <w:rtl w:val="0"/>
        </w:rPr>
        <w:t xml:space="preserve"> dưới các thay đổi hợp lý về: (C1) giai đoạn thời gian, (C2) phương pháp chuẩn hoá thang đo, và (C3) chính sách xử lý thiếu dữ liệu nghiêm ngặt hơn. Các kiểm tra này được thiết kế theo hướng “phù hợp logic với pipeline” đã mô tả ở 3.4–3.5: không thay đổi khung khái niệm hay bộ chỉ báo, chỉ thay đổi những lựa chọn kỹ thuật có khả năng ảnh hưởng đến tính ổn định của đo lường.</w:t>
      </w:r>
    </w:p>
    <w:p w:rsidR="00000000" w:rsidDel="00000000" w:rsidP="00000000" w:rsidRDefault="00000000" w:rsidRPr="00000000" w14:paraId="000002BF">
      <w:pPr>
        <w:pStyle w:val="Heading3"/>
        <w:keepNext w:val="0"/>
        <w:widowControl w:val="1"/>
        <w:spacing w:after="80" w:before="280" w:lineRule="auto"/>
        <w:rPr/>
      </w:pPr>
      <w:bookmarkStart w:colFirst="0" w:colLast="0" w:name="_innngc1gjr13" w:id="44"/>
      <w:bookmarkEnd w:id="44"/>
      <w:r w:rsidDel="00000000" w:rsidR="00000000" w:rsidRPr="00000000">
        <w:rPr>
          <w:rtl w:val="0"/>
        </w:rPr>
        <w:t xml:space="preserve">3.7.1. Tổng quan các kiểm tra và thước đo đánh giá</w:t>
      </w:r>
    </w:p>
    <w:p w:rsidR="00000000" w:rsidDel="00000000" w:rsidP="00000000" w:rsidRDefault="00000000" w:rsidRPr="00000000" w14:paraId="000002C0">
      <w:pPr>
        <w:spacing w:after="240" w:before="240" w:lineRule="auto"/>
        <w:rPr>
          <w:b w:val="1"/>
          <w:bCs w:val="1"/>
        </w:rPr>
      </w:pPr>
      <w:r w:rsidDel="00000000" w:rsidR="00000000" w:rsidRPr="00000000">
        <w:rPr>
          <w:rtl w:val="0"/>
        </w:rPr>
        <w:t xml:space="preserve">Trong các robustness checks, thước đo trọng tâm là </w:t>
      </w:r>
      <w:r w:rsidDel="00000000" w:rsidR="00000000" w:rsidRPr="00000000">
        <w:rPr>
          <w:b w:val="1"/>
          <w:bCs w:val="1"/>
          <w:rtl w:val="0"/>
        </w:rPr>
        <w:t xml:space="preserve">Spearman rank correlation</w:t>
      </w:r>
      <w:r w:rsidDel="00000000" w:rsidR="00000000" w:rsidRPr="00000000">
        <w:rPr>
          <w:rtl w:val="0"/>
        </w:rPr>
        <w:t xml:space="preserve"> giữa hai cấu hình so sánh, vì mục tiêu là kiểm tra </w:t>
      </w:r>
      <w:r w:rsidDel="00000000" w:rsidR="00000000" w:rsidRPr="00000000">
        <w:rPr>
          <w:b w:val="1"/>
          <w:bCs w:val="1"/>
          <w:rtl w:val="0"/>
        </w:rPr>
        <w:t xml:space="preserve">độ bền của thứ hạng</w:t>
      </w:r>
      <w:r w:rsidDel="00000000" w:rsidR="00000000" w:rsidRPr="00000000">
        <w:rPr>
          <w:rtl w:val="0"/>
        </w:rPr>
        <w:t xml:space="preserve"> (đặc biệt quan trọng cho so sánh quốc gia, đối chiếu benchmark và phân tích outliers ở các mục sau). Bên cạnh đó, nghiên cứu báo cáo </w:t>
      </w:r>
      <w:r w:rsidDel="00000000" w:rsidR="00000000" w:rsidRPr="00000000">
        <w:rPr>
          <w:b w:val="1"/>
          <w:bCs w:val="1"/>
          <w:rtl w:val="0"/>
        </w:rPr>
        <w:t xml:space="preserve">median absolute rank change</w:t>
      </w:r>
      <w:r w:rsidDel="00000000" w:rsidR="00000000" w:rsidRPr="00000000">
        <w:rPr>
          <w:rtl w:val="0"/>
        </w:rPr>
        <w:t xml:space="preserve"> và tỷ lệ quốc gia có </w:t>
      </w:r>
      <w:r w:rsidDel="00000000" w:rsidR="00000000" w:rsidRPr="00000000">
        <w:rPr>
          <w:b w:val="1"/>
          <w:bCs w:val="1"/>
          <w:rtl w:val="0"/>
        </w:rPr>
        <w:t xml:space="preserve">|rank change| &gt; 10</w:t>
      </w:r>
      <w:r w:rsidDel="00000000" w:rsidR="00000000" w:rsidRPr="00000000">
        <w:rPr>
          <w:rtl w:val="0"/>
        </w:rPr>
        <w:t xml:space="preserve"> để đánh giá mức độ xáo trộn thực chất trong thứ hạng (không chỉ là tương quan tổng thể).</w:t>
      </w:r>
      <w:r w:rsidDel="00000000" w:rsidR="00000000" w:rsidRPr="00000000">
        <w:rPr>
          <w:rtl w:val="0"/>
        </w:rPr>
      </w:r>
    </w:p>
    <w:p w:rsidR="00000000" w:rsidDel="00000000" w:rsidP="00000000" w:rsidRDefault="00000000" w:rsidRPr="00000000" w14:paraId="000002C1">
      <w:pPr>
        <w:pStyle w:val="Heading3"/>
        <w:keepNext w:val="0"/>
        <w:widowControl w:val="1"/>
        <w:spacing w:after="80" w:before="280" w:lineRule="auto"/>
        <w:rPr/>
      </w:pPr>
      <w:bookmarkStart w:colFirst="0" w:colLast="0" w:name="_m0r0u8bxcgql" w:id="45"/>
      <w:bookmarkEnd w:id="45"/>
      <w:r w:rsidDel="00000000" w:rsidR="00000000" w:rsidRPr="00000000">
        <w:rPr>
          <w:rtl w:val="0"/>
        </w:rPr>
        <w:t xml:space="preserve">Bảng 3.14. Tóm tắt robustness checks của DII-Core (rank stability &amp; rank robustness)</w:t>
      </w:r>
    </w:p>
    <w:tbl>
      <w:tblPr>
        <w:tblStyle w:val="Table18"/>
        <w:tblW w:w="9025.511811023624"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722.4611161287498"/>
        <w:gridCol w:w="575.4011797277442"/>
        <w:gridCol w:w="596.409742070745"/>
        <w:gridCol w:w="599.9111691279119"/>
        <w:gridCol w:w="799.4925113864194"/>
        <w:gridCol w:w="1086.609530074097"/>
        <w:gridCol w:w="1016.580988930761"/>
        <w:gridCol w:w="680.4439914427483"/>
        <w:gridCol w:w="894.031041929923"/>
        <w:gridCol w:w="1062.0995406739294"/>
        <w:gridCol w:w="992.0709995305934"/>
        <w:tblGridChange w:id="0">
          <w:tblGrid>
            <w:gridCol w:w="722.4611161287498"/>
            <w:gridCol w:w="575.4011797277442"/>
            <w:gridCol w:w="596.409742070745"/>
            <w:gridCol w:w="599.9111691279119"/>
            <w:gridCol w:w="799.4925113864194"/>
            <w:gridCol w:w="1086.609530074097"/>
            <w:gridCol w:w="1016.580988930761"/>
            <w:gridCol w:w="680.4439914427483"/>
            <w:gridCol w:w="894.031041929923"/>
            <w:gridCol w:w="1062.0995406739294"/>
            <w:gridCol w:w="992.0709995305934"/>
          </w:tblGrid>
        </w:tblGridChange>
      </w:tblGrid>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C2">
            <w:pPr>
              <w:spacing w:after="240" w:before="240" w:lineRule="auto"/>
              <w:jc w:val="center"/>
              <w:rPr/>
            </w:pPr>
            <w:r w:rsidDel="00000000" w:rsidR="00000000" w:rsidRPr="00000000">
              <w:rPr>
                <w:b w:val="1"/>
                <w:bCs w:val="1"/>
                <w:rtl w:val="0"/>
              </w:rPr>
              <w:t xml:space="preserve">check</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C3">
            <w:pPr>
              <w:spacing w:after="240" w:before="240" w:lineRule="auto"/>
              <w:jc w:val="center"/>
              <w:rPr/>
            </w:pPr>
            <w:r w:rsidDel="00000000" w:rsidR="00000000" w:rsidRPr="00000000">
              <w:rPr>
                <w:b w:val="1"/>
                <w:bCs w:val="1"/>
                <w:rtl w:val="0"/>
              </w:rPr>
              <w:t xml:space="preserve">n_countries_with_pre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C4">
            <w:pPr>
              <w:spacing w:after="240" w:before="240" w:lineRule="auto"/>
              <w:jc w:val="center"/>
              <w:rPr/>
            </w:pPr>
            <w:r w:rsidDel="00000000" w:rsidR="00000000" w:rsidRPr="00000000">
              <w:rPr>
                <w:b w:val="1"/>
                <w:bCs w:val="1"/>
                <w:rtl w:val="0"/>
              </w:rPr>
              <w:t xml:space="preserve">n_countries_with_post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C5">
            <w:pPr>
              <w:spacing w:after="240" w:before="240" w:lineRule="auto"/>
              <w:jc w:val="center"/>
              <w:rPr/>
            </w:pPr>
            <w:r w:rsidDel="00000000" w:rsidR="00000000" w:rsidRPr="00000000">
              <w:rPr>
                <w:b w:val="1"/>
                <w:bCs w:val="1"/>
                <w:rtl w:val="0"/>
              </w:rPr>
              <w:t xml:space="preserve">n_countries_compared</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C6">
            <w:pPr>
              <w:spacing w:after="240" w:before="240" w:lineRule="auto"/>
              <w:jc w:val="center"/>
              <w:rPr/>
            </w:pPr>
            <w:r w:rsidDel="00000000" w:rsidR="00000000" w:rsidRPr="00000000">
              <w:rPr>
                <w:b w:val="1"/>
                <w:bCs w:val="1"/>
                <w:rtl w:val="0"/>
              </w:rPr>
              <w:t xml:space="preserve">spearman_rank_corr_pre_post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C7">
            <w:pPr>
              <w:spacing w:after="240" w:before="240" w:lineRule="auto"/>
              <w:jc w:val="center"/>
              <w:rPr/>
            </w:pPr>
            <w:r w:rsidDel="00000000" w:rsidR="00000000" w:rsidRPr="00000000">
              <w:rPr>
                <w:b w:val="1"/>
                <w:bCs w:val="1"/>
                <w:rtl w:val="0"/>
              </w:rPr>
              <w:t xml:space="preserve">spearman_rank_corr_baseline_vs_minmax</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C8">
            <w:pPr>
              <w:spacing w:after="240" w:before="240" w:lineRule="auto"/>
              <w:jc w:val="center"/>
              <w:rPr/>
            </w:pPr>
            <w:r w:rsidDel="00000000" w:rsidR="00000000" w:rsidRPr="00000000">
              <w:rPr>
                <w:b w:val="1"/>
                <w:bCs w:val="1"/>
                <w:rtl w:val="0"/>
              </w:rPr>
              <w:t xml:space="preserve">spearman_rank_corr_baseline_vs_strict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C9">
            <w:pPr>
              <w:spacing w:after="240" w:before="240" w:lineRule="auto"/>
              <w:jc w:val="center"/>
              <w:rPr/>
            </w:pPr>
            <w:r w:rsidDel="00000000" w:rsidR="00000000" w:rsidRPr="00000000">
              <w:rPr>
                <w:b w:val="1"/>
                <w:bCs w:val="1"/>
                <w:rtl w:val="0"/>
              </w:rPr>
              <w:t xml:space="preserve">median_abs_rank_change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CA">
            <w:pPr>
              <w:spacing w:after="240" w:before="240" w:lineRule="auto"/>
              <w:jc w:val="center"/>
              <w:rPr/>
            </w:pPr>
            <w:r w:rsidDel="00000000" w:rsidR="00000000" w:rsidRPr="00000000">
              <w:rPr>
                <w:b w:val="1"/>
                <w:bCs w:val="1"/>
                <w:rtl w:val="0"/>
              </w:rPr>
              <w:t xml:space="preserve">share_abs_rank_change_gt_10_pct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CB">
            <w:pPr>
              <w:spacing w:after="240" w:before="240" w:lineRule="auto"/>
              <w:jc w:val="center"/>
              <w:rPr/>
            </w:pPr>
            <w:r w:rsidDel="00000000" w:rsidR="00000000" w:rsidRPr="00000000">
              <w:rPr>
                <w:b w:val="1"/>
                <w:bCs w:val="1"/>
                <w:rtl w:val="0"/>
              </w:rPr>
              <w:t xml:space="preserve">share_observations_with_dii_baseline_pct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CC">
            <w:pPr>
              <w:spacing w:after="240" w:before="240" w:lineRule="auto"/>
              <w:jc w:val="center"/>
              <w:rPr/>
            </w:pPr>
            <w:r w:rsidDel="00000000" w:rsidR="00000000" w:rsidRPr="00000000">
              <w:rPr>
                <w:b w:val="1"/>
                <w:bCs w:val="1"/>
                <w:rtl w:val="0"/>
              </w:rPr>
              <w:t xml:space="preserve">share_observations_with_dii_strict_pct</w:t>
            </w:r>
            <w:r w:rsidDel="00000000" w:rsidR="00000000" w:rsidRPr="00000000">
              <w:rPr>
                <w:rtl w:val="0"/>
              </w:rPr>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CD">
            <w:pPr>
              <w:spacing w:after="240" w:before="240" w:lineRule="auto"/>
              <w:rPr/>
            </w:pPr>
            <w:r w:rsidDel="00000000" w:rsidR="00000000" w:rsidRPr="00000000">
              <w:rPr>
                <w:rtl w:val="0"/>
              </w:rPr>
              <w:t xml:space="preserve">C1_pre_vs_post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CE">
            <w:pPr>
              <w:spacing w:after="240" w:before="240" w:lineRule="auto"/>
              <w:rPr/>
            </w:pPr>
            <w:r w:rsidDel="00000000" w:rsidR="00000000" w:rsidRPr="00000000">
              <w:rPr>
                <w:rtl w:val="0"/>
              </w:rPr>
              <w:t xml:space="preserve">216.0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CF">
            <w:pPr>
              <w:spacing w:after="240" w:before="240" w:lineRule="auto"/>
              <w:rPr/>
            </w:pPr>
            <w:r w:rsidDel="00000000" w:rsidR="00000000" w:rsidRPr="00000000">
              <w:rPr>
                <w:rtl w:val="0"/>
              </w:rPr>
              <w:t xml:space="preserve">216.0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D0">
            <w:pPr>
              <w:spacing w:after="240" w:before="240" w:lineRule="auto"/>
              <w:rPr/>
            </w:pPr>
            <w:r w:rsidDel="00000000" w:rsidR="00000000" w:rsidRPr="00000000">
              <w:rPr>
                <w:rtl w:val="0"/>
              </w:rPr>
              <w:t xml:space="preserv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D1">
            <w:pPr>
              <w:spacing w:after="240" w:before="240" w:lineRule="auto"/>
              <w:rPr/>
            </w:pPr>
            <w:r w:rsidDel="00000000" w:rsidR="00000000" w:rsidRPr="00000000">
              <w:rPr>
                <w:rtl w:val="0"/>
              </w:rPr>
              <w:t xml:space="preserve">0.9781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D2">
            <w:pPr>
              <w:spacing w:after="240" w:before="240" w:lineRule="auto"/>
              <w:rPr/>
            </w:pPr>
            <w:r w:rsidDel="00000000" w:rsidR="00000000" w:rsidRPr="00000000">
              <w:rPr>
                <w:rtl w:val="0"/>
              </w:rPr>
              <w:t xml:space="preserv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D3">
            <w:pPr>
              <w:spacing w:after="240" w:before="240" w:lineRule="auto"/>
              <w:rPr/>
            </w:pPr>
            <w:r w:rsidDel="00000000" w:rsidR="00000000" w:rsidRPr="00000000">
              <w:rPr>
                <w:rtl w:val="0"/>
              </w:rPr>
              <w:t xml:space="preserv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D4">
            <w:pPr>
              <w:spacing w:after="240" w:before="240" w:lineRule="auto"/>
              <w:rPr/>
            </w:pPr>
            <w:r w:rsidDel="00000000" w:rsidR="00000000" w:rsidRPr="00000000">
              <w:rPr>
                <w:rtl w:val="0"/>
              </w:rPr>
              <w:t xml:space="preserve">6.0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D5">
            <w:pPr>
              <w:spacing w:after="240" w:before="240" w:lineRule="auto"/>
              <w:rPr/>
            </w:pPr>
            <w:r w:rsidDel="00000000" w:rsidR="00000000" w:rsidRPr="00000000">
              <w:rPr>
                <w:rtl w:val="0"/>
              </w:rPr>
              <w:t xml:space="preserve">25.46</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D6">
            <w:pPr>
              <w:spacing w:after="240" w:before="240" w:lineRule="auto"/>
              <w:rPr/>
            </w:pPr>
            <w:r w:rsidDel="00000000" w:rsidR="00000000" w:rsidRPr="00000000">
              <w:rPr>
                <w:rtl w:val="0"/>
              </w:rPr>
              <w:t xml:space="preserv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D7">
            <w:pPr>
              <w:spacing w:after="240" w:before="240" w:lineRule="auto"/>
              <w:rPr/>
            </w:pPr>
            <w:r w:rsidDel="00000000" w:rsidR="00000000" w:rsidRPr="00000000">
              <w:rPr>
                <w:rtl w:val="0"/>
              </w:rPr>
              <w:t xml:space="preserve">—</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D8">
            <w:pPr>
              <w:spacing w:after="240" w:before="240" w:lineRule="auto"/>
              <w:rPr/>
            </w:pPr>
            <w:r w:rsidDel="00000000" w:rsidR="00000000" w:rsidRPr="00000000">
              <w:rPr>
                <w:rtl w:val="0"/>
              </w:rPr>
              <w:t xml:space="preserve">C2_minmax_vs_baseline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D9">
            <w:pPr>
              <w:spacing w:after="240" w:before="240" w:lineRule="auto"/>
              <w:rPr/>
            </w:pPr>
            <w:r w:rsidDel="00000000" w:rsidR="00000000" w:rsidRPr="00000000">
              <w:rPr>
                <w:rtl w:val="0"/>
              </w:rPr>
              <w:t xml:space="preserv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DA">
            <w:pPr>
              <w:spacing w:after="240" w:before="240" w:lineRule="auto"/>
              <w:rPr/>
            </w:pPr>
            <w:r w:rsidDel="00000000" w:rsidR="00000000" w:rsidRPr="00000000">
              <w:rPr>
                <w:rtl w:val="0"/>
              </w:rPr>
              <w:t xml:space="preserv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DB">
            <w:pPr>
              <w:spacing w:after="240" w:before="240" w:lineRule="auto"/>
              <w:rPr/>
            </w:pPr>
            <w:r w:rsidDel="00000000" w:rsidR="00000000" w:rsidRPr="00000000">
              <w:rPr>
                <w:rtl w:val="0"/>
              </w:rPr>
              <w:t xml:space="preserve">216.0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DC">
            <w:pPr>
              <w:spacing w:after="240" w:before="240" w:lineRule="auto"/>
              <w:rPr/>
            </w:pPr>
            <w:r w:rsidDel="00000000" w:rsidR="00000000" w:rsidRPr="00000000">
              <w:rPr>
                <w:rtl w:val="0"/>
              </w:rPr>
              <w:t xml:space="preserv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DD">
            <w:pPr>
              <w:spacing w:after="240" w:before="240" w:lineRule="auto"/>
              <w:rPr/>
            </w:pPr>
            <w:r w:rsidDel="00000000" w:rsidR="00000000" w:rsidRPr="00000000">
              <w:rPr>
                <w:rtl w:val="0"/>
              </w:rPr>
              <w:t xml:space="preserve">0.9877</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DE">
            <w:pPr>
              <w:spacing w:after="240" w:before="240" w:lineRule="auto"/>
              <w:rPr/>
            </w:pPr>
            <w:r w:rsidDel="00000000" w:rsidR="00000000" w:rsidRPr="00000000">
              <w:rPr>
                <w:rtl w:val="0"/>
              </w:rPr>
              <w:t xml:space="preserv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DF">
            <w:pPr>
              <w:spacing w:after="240" w:before="240" w:lineRule="auto"/>
              <w:rPr/>
            </w:pPr>
            <w:r w:rsidDel="00000000" w:rsidR="00000000" w:rsidRPr="00000000">
              <w:rPr>
                <w:rtl w:val="0"/>
              </w:rPr>
              <w:t xml:space="preserve">5.0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E0">
            <w:pPr>
              <w:spacing w:after="240" w:before="240" w:lineRule="auto"/>
              <w:rPr/>
            </w:pPr>
            <w:r w:rsidDel="00000000" w:rsidR="00000000" w:rsidRPr="00000000">
              <w:rPr>
                <w:rtl w:val="0"/>
              </w:rPr>
              <w:t xml:space="preserve">18.06</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E1">
            <w:pPr>
              <w:spacing w:after="240" w:before="240" w:lineRule="auto"/>
              <w:rPr/>
            </w:pPr>
            <w:r w:rsidDel="00000000" w:rsidR="00000000" w:rsidRPr="00000000">
              <w:rPr>
                <w:rtl w:val="0"/>
              </w:rPr>
              <w:t xml:space="preserv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E2">
            <w:pPr>
              <w:spacing w:after="240" w:before="240" w:lineRule="auto"/>
              <w:rPr/>
            </w:pPr>
            <w:r w:rsidDel="00000000" w:rsidR="00000000" w:rsidRPr="00000000">
              <w:rPr>
                <w:rtl w:val="0"/>
              </w:rPr>
              <w:t xml:space="preserve">—</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E3">
            <w:pPr>
              <w:spacing w:after="240" w:before="240" w:lineRule="auto"/>
              <w:rPr/>
            </w:pPr>
            <w:r w:rsidDel="00000000" w:rsidR="00000000" w:rsidRPr="00000000">
              <w:rPr>
                <w:rtl w:val="0"/>
              </w:rPr>
              <w:t xml:space="preserve">C3_strictmissing_vs_baseline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E4">
            <w:pPr>
              <w:spacing w:after="240" w:before="240" w:lineRule="auto"/>
              <w:rPr/>
            </w:pPr>
            <w:r w:rsidDel="00000000" w:rsidR="00000000" w:rsidRPr="00000000">
              <w:rPr>
                <w:rtl w:val="0"/>
              </w:rPr>
              <w:t xml:space="preserv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E5">
            <w:pPr>
              <w:spacing w:after="240" w:before="240" w:lineRule="auto"/>
              <w:rPr/>
            </w:pPr>
            <w:r w:rsidDel="00000000" w:rsidR="00000000" w:rsidRPr="00000000">
              <w:rPr>
                <w:rtl w:val="0"/>
              </w:rPr>
              <w:t xml:space="preserv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E6">
            <w:pPr>
              <w:spacing w:after="240" w:before="240" w:lineRule="auto"/>
              <w:rPr/>
            </w:pPr>
            <w:r w:rsidDel="00000000" w:rsidR="00000000" w:rsidRPr="00000000">
              <w:rPr>
                <w:rtl w:val="0"/>
              </w:rPr>
              <w:t xml:space="preserve">216.0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E7">
            <w:pPr>
              <w:spacing w:after="240" w:before="240" w:lineRule="auto"/>
              <w:rPr/>
            </w:pPr>
            <w:r w:rsidDel="00000000" w:rsidR="00000000" w:rsidRPr="00000000">
              <w:rPr>
                <w:rtl w:val="0"/>
              </w:rPr>
              <w:t xml:space="preserv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E8">
            <w:pPr>
              <w:spacing w:after="240" w:before="240" w:lineRule="auto"/>
              <w:rPr/>
            </w:pPr>
            <w:r w:rsidDel="00000000" w:rsidR="00000000" w:rsidRPr="00000000">
              <w:rPr>
                <w:rtl w:val="0"/>
              </w:rPr>
              <w:t xml:space="preserv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E9">
            <w:pPr>
              <w:spacing w:after="240" w:before="240" w:lineRule="auto"/>
              <w:rPr/>
            </w:pPr>
            <w:r w:rsidDel="00000000" w:rsidR="00000000" w:rsidRPr="00000000">
              <w:rPr>
                <w:rtl w:val="0"/>
              </w:rPr>
              <w:t xml:space="preserve">0.9937</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EA">
            <w:pPr>
              <w:spacing w:after="240" w:before="240" w:lineRule="auto"/>
              <w:rPr/>
            </w:pPr>
            <w:r w:rsidDel="00000000" w:rsidR="00000000" w:rsidRPr="00000000">
              <w:rPr>
                <w:rtl w:val="0"/>
              </w:rPr>
              <w:t xml:space="preserve">3.0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EB">
            <w:pPr>
              <w:spacing w:after="240" w:before="240" w:lineRule="auto"/>
              <w:rPr/>
            </w:pPr>
            <w:r w:rsidDel="00000000" w:rsidR="00000000" w:rsidRPr="00000000">
              <w:rPr>
                <w:rtl w:val="0"/>
              </w:rPr>
              <w:t xml:space="preserve">10.19</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EC">
            <w:pPr>
              <w:spacing w:after="240" w:before="240" w:lineRule="auto"/>
              <w:rPr/>
            </w:pPr>
            <w:r w:rsidDel="00000000" w:rsidR="00000000" w:rsidRPr="00000000">
              <w:rPr>
                <w:rtl w:val="0"/>
              </w:rPr>
              <w:t xml:space="preserve">96.81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ED">
            <w:pPr>
              <w:spacing w:after="240" w:before="240" w:lineRule="auto"/>
              <w:rPr/>
            </w:pPr>
            <w:r w:rsidDel="00000000" w:rsidR="00000000" w:rsidRPr="00000000">
              <w:rPr>
                <w:rtl w:val="0"/>
              </w:rPr>
              <w:t xml:space="preserve">86.47</w:t>
            </w:r>
          </w:p>
        </w:tc>
      </w:tr>
    </w:tbl>
    <w:p w:rsidR="00000000" w:rsidDel="00000000" w:rsidP="00000000" w:rsidRDefault="00000000" w:rsidRPr="00000000" w14:paraId="000002EE">
      <w:pPr>
        <w:spacing w:after="240" w:before="240" w:lineRule="auto"/>
        <w:rPr/>
      </w:pPr>
      <w:r w:rsidDel="00000000" w:rsidR="00000000" w:rsidRPr="00000000">
        <w:rPr>
          <w:rtl w:val="0"/>
        </w:rPr>
        <w:t xml:space="preserve">Bảng 3.14 cho thấy cả ba kiểm tra đều cho tương quan Spearman rất cao (xấp xỉ 0.98–0.99), hàm ý thứ hạng quốc gia theo DII-Core </w:t>
      </w:r>
      <w:r w:rsidDel="00000000" w:rsidR="00000000" w:rsidRPr="00000000">
        <w:rPr>
          <w:b w:val="1"/>
          <w:bCs w:val="1"/>
          <w:rtl w:val="0"/>
        </w:rPr>
        <w:t xml:space="preserve">ổn định tổng thể</w:t>
      </w:r>
      <w:r w:rsidDel="00000000" w:rsidR="00000000" w:rsidRPr="00000000">
        <w:rPr>
          <w:rtl w:val="0"/>
        </w:rPr>
        <w:t xml:space="preserve"> dưới các thay đổi kỹ thuật hợp lý. Tuy nhiên, việc báo cáo đồng thời median absolute rank change và tỷ lệ |rank change|&gt;10 cho thấy một điểm quan trọng về mặt phương pháp: ngay cả khi tương quan tổng thể cao, vẫn có thể tồn tại một nhóm quốc gia có biến động thứ hạng đáng kể. Chính nhóm này cần được nhận diện để diễn giải thận trọng trong các phân tích benchmark/outliers và trong lập luận về độ bền của chỉ số.</w:t>
      </w:r>
    </w:p>
    <w:p w:rsidR="00000000" w:rsidDel="00000000" w:rsidP="00000000" w:rsidRDefault="00000000" w:rsidRPr="00000000" w14:paraId="000002EF">
      <w:pPr>
        <w:pStyle w:val="Heading3"/>
        <w:keepNext w:val="0"/>
        <w:widowControl w:val="1"/>
        <w:spacing w:after="80" w:before="280" w:lineRule="auto"/>
        <w:rPr/>
      </w:pPr>
      <w:bookmarkStart w:colFirst="0" w:colLast="0" w:name="_cjupab2hmy5d" w:id="46"/>
      <w:bookmarkEnd w:id="46"/>
      <w:r w:rsidDel="00000000" w:rsidR="00000000" w:rsidRPr="00000000">
        <w:rPr>
          <w:rtl w:val="0"/>
        </w:rPr>
        <w:t xml:space="preserve">3.7.2. C1 – Ổn định theo thời gian: so sánh giai đoạn trước và sau (2015–2019 vs 2020–2022)</w:t>
      </w:r>
    </w:p>
    <w:p w:rsidR="00000000" w:rsidDel="00000000" w:rsidP="00000000" w:rsidRDefault="00000000" w:rsidRPr="00000000" w14:paraId="000002F0">
      <w:pPr>
        <w:spacing w:after="240" w:before="240" w:lineRule="auto"/>
        <w:rPr/>
      </w:pPr>
      <w:r w:rsidDel="00000000" w:rsidR="00000000" w:rsidRPr="00000000">
        <w:rPr>
          <w:rtl w:val="0"/>
        </w:rPr>
        <w:t xml:space="preserve">Kiểm tra C1 đánh giá xem việc tách giai đoạn thời gian có làm thay đổi mạnh cấu trúc thứ hạng quốc gia hay không. Thiết kế này liên kết trực tiếp với lựa chọn chuẩn hoá pooled ở mục 3.5: nếu pooled standardization thực sự cung cấp một hệ quy chiếu chung, thì thứ hạng trung bình của quốc gia trong giai đoạn 2015–2019 và 2020–2022 kỳ vọng sẽ có mức ổn định cao, trừ những trường hợp có biến động đo lường thực chất hoặc thay đổi mạnh về độ đầy đủ dữ liệu.</w:t>
      </w:r>
    </w:p>
    <w:p w:rsidR="00000000" w:rsidDel="00000000" w:rsidP="00000000" w:rsidRDefault="00000000" w:rsidRPr="00000000" w14:paraId="000002F1">
      <w:pPr>
        <w:spacing w:after="240" w:before="240" w:lineRule="auto"/>
        <w:rPr>
          <w:b w:val="1"/>
          <w:bCs w:val="1"/>
        </w:rPr>
      </w:pPr>
      <w:r w:rsidDel="00000000" w:rsidR="00000000" w:rsidRPr="00000000">
        <w:rPr>
          <w:b w:val="1"/>
          <w:bCs w:val="1"/>
        </w:rPr>
        <w:drawing>
          <wp:inline distB="114300" distT="114300" distL="114300" distR="114300">
            <wp:extent cx="5731200" cy="5727700"/>
            <wp:effectExtent b="0" l="0" r="0" t="0"/>
            <wp:docPr id="35" name="image35.png"/>
            <a:graphic>
              <a:graphicData uri="http://schemas.openxmlformats.org/drawingml/2006/picture">
                <pic:pic>
                  <pic:nvPicPr>
                    <pic:cNvPr id="0" name="image35.png"/>
                    <pic:cNvPicPr preferRelativeResize="0"/>
                  </pic:nvPicPr>
                  <pic:blipFill>
                    <a:blip r:embed="rId19"/>
                    <a:srcRect b="0" l="0" r="0" t="0"/>
                    <a:stretch>
                      <a:fillRect/>
                    </a:stretch>
                  </pic:blipFill>
                  <pic:spPr>
                    <a:xfrm>
                      <a:off x="0" y="0"/>
                      <a:ext cx="5731200" cy="5727700"/>
                    </a:xfrm>
                    <a:prstGeom prst="rect"/>
                    <a:ln/>
                  </pic:spPr>
                </pic:pic>
              </a:graphicData>
            </a:graphic>
          </wp:inline>
        </w:drawing>
      </w:r>
      <w:r w:rsidDel="00000000" w:rsidR="00000000" w:rsidRPr="00000000">
        <w:rPr>
          <w:rtl w:val="0"/>
        </w:rPr>
      </w:r>
    </w:p>
    <w:p w:rsidR="00000000" w:rsidDel="00000000" w:rsidP="00000000" w:rsidRDefault="00000000" w:rsidRPr="00000000" w14:paraId="000002F2">
      <w:pPr>
        <w:spacing w:after="240" w:before="240" w:lineRule="auto"/>
        <w:rPr>
          <w:i w:val="1"/>
          <w:iCs w:val="1"/>
        </w:rPr>
      </w:pPr>
      <w:r w:rsidDel="00000000" w:rsidR="00000000" w:rsidRPr="00000000">
        <w:rPr>
          <w:i w:val="1"/>
          <w:iCs w:val="1"/>
          <w:rtl w:val="0"/>
        </w:rPr>
        <w:t xml:space="preserve">Figure 3.13. Rank stability: pre vs post (DII-Core).</w:t>
      </w:r>
    </w:p>
    <w:p w:rsidR="00000000" w:rsidDel="00000000" w:rsidP="00000000" w:rsidRDefault="00000000" w:rsidRPr="00000000" w14:paraId="000002F3">
      <w:pPr>
        <w:spacing w:after="240" w:before="240" w:lineRule="auto"/>
        <w:rPr/>
      </w:pPr>
      <w:r w:rsidDel="00000000" w:rsidR="00000000" w:rsidRPr="00000000">
        <w:rPr>
          <w:rtl w:val="0"/>
        </w:rPr>
        <w:t xml:space="preserve">Hình 3.13 cho thấy phần lớn điểm quan sát nằm gần đường chéo, phản ánh mức ổn định mạnh của thứ hạng khi chuyển từ giai đoạn 2015–2019 sang 2020–2022. Điều này nhất quán với Spearman 0.9781 trong Bảng 3.14: cấu trúc thứ hạng tổng thể không bị đảo lộn khi thay đổi giai đoạn. Đồng thời, sự xuất hiện của một số điểm lệch xa khỏi đường chéo cho thấy tồn tại các quốc gia có thay đổi thứ hạng đáng kể, là những trường hợp cần xem xét kỹ trong phần thảo luận kết quả.</w:t>
      </w:r>
    </w:p>
    <w:p w:rsidR="00000000" w:rsidDel="00000000" w:rsidP="00000000" w:rsidRDefault="00000000" w:rsidRPr="00000000" w14:paraId="000002F4">
      <w:pPr>
        <w:spacing w:after="240" w:before="240" w:lineRule="auto"/>
        <w:rPr>
          <w:b w:val="1"/>
          <w:bCs w:val="1"/>
        </w:rPr>
      </w:pPr>
      <w:r w:rsidDel="00000000" w:rsidR="00000000" w:rsidRPr="00000000">
        <w:rPr>
          <w:b w:val="1"/>
          <w:bCs w:val="1"/>
        </w:rPr>
        <w:drawing>
          <wp:inline distB="114300" distT="114300" distL="114300" distR="114300">
            <wp:extent cx="5731200" cy="3378200"/>
            <wp:effectExtent b="0" l="0" r="0" t="0"/>
            <wp:docPr id="11" name="image6.png"/>
            <a:graphic>
              <a:graphicData uri="http://schemas.openxmlformats.org/drawingml/2006/picture">
                <pic:pic>
                  <pic:nvPicPr>
                    <pic:cNvPr id="0" name="image6.png"/>
                    <pic:cNvPicPr preferRelativeResize="0"/>
                  </pic:nvPicPr>
                  <pic:blipFill>
                    <a:blip r:embed="rId20"/>
                    <a:srcRect b="0" l="0" r="0" t="0"/>
                    <a:stretch>
                      <a:fillRect/>
                    </a:stretch>
                  </pic:blipFill>
                  <pic:spPr>
                    <a:xfrm>
                      <a:off x="0" y="0"/>
                      <a:ext cx="573120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2F5">
      <w:pPr>
        <w:spacing w:after="240" w:before="240" w:lineRule="auto"/>
        <w:rPr>
          <w:i w:val="1"/>
          <w:iCs w:val="1"/>
        </w:rPr>
      </w:pPr>
      <w:r w:rsidDel="00000000" w:rsidR="00000000" w:rsidRPr="00000000">
        <w:rPr>
          <w:rFonts w:ascii="Gungsuh" w:cs="Gungsuh" w:eastAsia="Gungsuh" w:hAnsi="Gungsuh"/>
          <w:i w:val="1"/>
          <w:iCs w:val="1"/>
          <w:rtl w:val="0"/>
        </w:rPr>
        <w:t xml:space="preserve">Figure 3.14. Distribution of rank changes: post − pre.</w:t>
      </w:r>
    </w:p>
    <w:p w:rsidR="00000000" w:rsidDel="00000000" w:rsidP="00000000" w:rsidRDefault="00000000" w:rsidRPr="00000000" w14:paraId="000002F6">
      <w:pPr>
        <w:spacing w:after="240" w:before="240" w:lineRule="auto"/>
        <w:rPr>
          <w:b w:val="1"/>
          <w:bCs w:val="1"/>
        </w:rPr>
      </w:pPr>
      <w:r w:rsidDel="00000000" w:rsidR="00000000" w:rsidRPr="00000000">
        <w:rPr>
          <w:rtl w:val="0"/>
        </w:rPr>
        <w:t xml:space="preserve">Hình 3.14 mô tả phân phối của thay đổi thứ hạng (post − pre). Phân phối tập trung quanh 0 cho thấy đa số quốc gia chỉ dịch chuyển thứ hạng ở mức nhỏ–vừa, trong khi hai phía đuôi thể hiện một nhóm nhỏ các trường hợp thay đổi mạnh. Đây là minh chứng trực quan cho nhận định phương pháp ở trên: tương quan cao không loại trừ “outliers về thứ hạng”, và việc theo dõi nhóm outliers này giúp tăng tính minh bạch khi trình bày kết quả Chương 4.</w:t>
      </w:r>
      <w:r w:rsidDel="00000000" w:rsidR="00000000" w:rsidRPr="00000000">
        <w:rPr>
          <w:rtl w:val="0"/>
        </w:rPr>
      </w:r>
    </w:p>
    <w:p w:rsidR="00000000" w:rsidDel="00000000" w:rsidP="00000000" w:rsidRDefault="00000000" w:rsidRPr="00000000" w14:paraId="000002F7">
      <w:pPr>
        <w:pStyle w:val="Heading3"/>
        <w:keepNext w:val="0"/>
        <w:widowControl w:val="1"/>
        <w:spacing w:after="80" w:before="280" w:lineRule="auto"/>
        <w:rPr/>
      </w:pPr>
      <w:bookmarkStart w:colFirst="0" w:colLast="0" w:name="_3da341jyikft" w:id="47"/>
      <w:bookmarkEnd w:id="47"/>
      <w:r w:rsidDel="00000000" w:rsidR="00000000" w:rsidRPr="00000000">
        <w:rPr>
          <w:rtl w:val="0"/>
        </w:rPr>
        <w:t xml:space="preserve">Bảng 3.15. Top 10 quốc gia có |thay đổi thứ hạng| lớn nhất (C1: 2020–2022 trừ 2015–2019)</w:t>
      </w:r>
    </w:p>
    <w:tbl>
      <w:tblPr>
        <w:tblStyle w:val="Table19"/>
        <w:tblW w:w="9025.511811023624"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1081.9445713137366"/>
        <w:gridCol w:w="1197.1193160019732"/>
        <w:gridCol w:w="1343.7053546960924"/>
        <w:gridCol w:w="1343.7053546960924"/>
        <w:gridCol w:w="2317.4554688784556"/>
        <w:gridCol w:w="1741.5817454372727"/>
        <w:tblGridChange w:id="0">
          <w:tblGrid>
            <w:gridCol w:w="1081.9445713137366"/>
            <w:gridCol w:w="1197.1193160019732"/>
            <w:gridCol w:w="1343.7053546960924"/>
            <w:gridCol w:w="1343.7053546960924"/>
            <w:gridCol w:w="2317.4554688784556"/>
            <w:gridCol w:w="1741.5817454372727"/>
          </w:tblGrid>
        </w:tblGridChange>
      </w:tblGrid>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F8">
            <w:pPr>
              <w:spacing w:after="240" w:before="240" w:lineRule="auto"/>
              <w:jc w:val="center"/>
              <w:rPr/>
            </w:pPr>
            <w:r w:rsidDel="00000000" w:rsidR="00000000" w:rsidRPr="00000000">
              <w:rPr>
                <w:b w:val="1"/>
                <w:bCs w:val="1"/>
                <w:rtl w:val="0"/>
              </w:rPr>
              <w:t xml:space="preserve">country_iso3</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F9">
            <w:pPr>
              <w:spacing w:after="240" w:before="240" w:lineRule="auto"/>
              <w:jc w:val="center"/>
              <w:rPr/>
            </w:pPr>
            <w:r w:rsidDel="00000000" w:rsidR="00000000" w:rsidRPr="00000000">
              <w:rPr>
                <w:b w:val="1"/>
                <w:bCs w:val="1"/>
                <w:rtl w:val="0"/>
              </w:rPr>
              <w:t xml:space="preserve">country_name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FA">
            <w:pPr>
              <w:spacing w:after="240" w:before="240" w:lineRule="auto"/>
              <w:jc w:val="center"/>
              <w:rPr/>
            </w:pPr>
            <w:r w:rsidDel="00000000" w:rsidR="00000000" w:rsidRPr="00000000">
              <w:rPr>
                <w:b w:val="1"/>
                <w:bCs w:val="1"/>
                <w:rtl w:val="0"/>
              </w:rPr>
              <w:t xml:space="preserve">rank_2015_2019</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FB">
            <w:pPr>
              <w:spacing w:after="240" w:before="240" w:lineRule="auto"/>
              <w:jc w:val="center"/>
              <w:rPr/>
            </w:pPr>
            <w:r w:rsidDel="00000000" w:rsidR="00000000" w:rsidRPr="00000000">
              <w:rPr>
                <w:b w:val="1"/>
                <w:bCs w:val="1"/>
                <w:rtl w:val="0"/>
              </w:rPr>
              <w:t xml:space="preserve">rank_2020_2022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FC">
            <w:pPr>
              <w:spacing w:after="240" w:before="240" w:lineRule="auto"/>
              <w:jc w:val="center"/>
              <w:rPr/>
            </w:pPr>
            <w:r w:rsidDel="00000000" w:rsidR="00000000" w:rsidRPr="00000000">
              <w:rPr>
                <w:b w:val="1"/>
                <w:bCs w:val="1"/>
                <w:rtl w:val="0"/>
              </w:rPr>
              <w:t xml:space="preserve">rank_change_post_minus_pre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FD">
            <w:pPr>
              <w:spacing w:after="240" w:before="240" w:lineRule="auto"/>
              <w:jc w:val="center"/>
              <w:rPr/>
            </w:pPr>
            <w:r w:rsidDel="00000000" w:rsidR="00000000" w:rsidRPr="00000000">
              <w:rPr>
                <w:b w:val="1"/>
                <w:bCs w:val="1"/>
                <w:rtl w:val="0"/>
              </w:rPr>
              <w:t xml:space="preserve">delta_post_minus_pre</w:t>
            </w:r>
            <w:r w:rsidDel="00000000" w:rsidR="00000000" w:rsidRPr="00000000">
              <w:rPr>
                <w:rtl w:val="0"/>
              </w:rPr>
            </w:r>
          </w:p>
        </w:tc>
      </w:tr>
      <w:tr>
        <w:trPr>
          <w:cantSplit w:val="0"/>
          <w:trHeight w:val="77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FE">
            <w:pPr>
              <w:spacing w:after="240" w:before="240" w:lineRule="auto"/>
              <w:rPr/>
            </w:pPr>
            <w:r w:rsidDel="00000000" w:rsidR="00000000" w:rsidRPr="00000000">
              <w:rPr>
                <w:rtl w:val="0"/>
              </w:rPr>
              <w:t xml:space="preserve">SXM</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FF">
            <w:pPr>
              <w:spacing w:after="240" w:before="240" w:lineRule="auto"/>
              <w:rPr/>
            </w:pPr>
            <w:r w:rsidDel="00000000" w:rsidR="00000000" w:rsidRPr="00000000">
              <w:rPr>
                <w:rtl w:val="0"/>
              </w:rPr>
              <w:t xml:space="preserve">Sint Maarten (Dutch part)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00">
            <w:pPr>
              <w:spacing w:after="240" w:before="240" w:lineRule="auto"/>
              <w:rPr/>
            </w:pPr>
            <w:r w:rsidDel="00000000" w:rsidR="00000000" w:rsidRPr="00000000">
              <w:rPr>
                <w:rtl w:val="0"/>
              </w:rPr>
              <w:t xml:space="preserve">141.0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01">
            <w:pPr>
              <w:spacing w:after="240" w:before="240" w:lineRule="auto"/>
              <w:rPr/>
            </w:pPr>
            <w:r w:rsidDel="00000000" w:rsidR="00000000" w:rsidRPr="00000000">
              <w:rPr>
                <w:rtl w:val="0"/>
              </w:rPr>
              <w:t xml:space="preserve">76.0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02">
            <w:pPr>
              <w:spacing w:after="240" w:before="240" w:lineRule="auto"/>
              <w:rPr/>
            </w:pPr>
            <w:r w:rsidDel="00000000" w:rsidR="00000000" w:rsidRPr="00000000">
              <w:rPr>
                <w:rtl w:val="0"/>
              </w:rPr>
              <w:t xml:space="preserve">-65.0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03">
            <w:pPr>
              <w:spacing w:after="240" w:before="240" w:lineRule="auto"/>
              <w:rPr/>
            </w:pPr>
            <w:r w:rsidDel="00000000" w:rsidR="00000000" w:rsidRPr="00000000">
              <w:rPr>
                <w:rtl w:val="0"/>
              </w:rPr>
              <w:t xml:space="preserve">33.196</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04">
            <w:pPr>
              <w:spacing w:after="240" w:before="240" w:lineRule="auto"/>
              <w:rPr/>
            </w:pPr>
            <w:r w:rsidDel="00000000" w:rsidR="00000000" w:rsidRPr="00000000">
              <w:rPr>
                <w:rtl w:val="0"/>
              </w:rPr>
              <w:t xml:space="preserve">GIB</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05">
            <w:pPr>
              <w:spacing w:after="240" w:before="240" w:lineRule="auto"/>
              <w:rPr/>
            </w:pPr>
            <w:r w:rsidDel="00000000" w:rsidR="00000000" w:rsidRPr="00000000">
              <w:rPr>
                <w:rtl w:val="0"/>
              </w:rPr>
              <w:t xml:space="preserve">Gibraltar</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06">
            <w:pPr>
              <w:spacing w:after="240" w:before="240" w:lineRule="auto"/>
              <w:rPr/>
            </w:pPr>
            <w:r w:rsidDel="00000000" w:rsidR="00000000" w:rsidRPr="00000000">
              <w:rPr>
                <w:rtl w:val="0"/>
              </w:rPr>
              <w:t xml:space="preserve">9.0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07">
            <w:pPr>
              <w:spacing w:after="240" w:before="240" w:lineRule="auto"/>
              <w:rPr/>
            </w:pPr>
            <w:r w:rsidDel="00000000" w:rsidR="00000000" w:rsidRPr="00000000">
              <w:rPr>
                <w:rtl w:val="0"/>
              </w:rPr>
              <w:t xml:space="preserve">64.0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08">
            <w:pPr>
              <w:spacing w:after="240" w:before="240" w:lineRule="auto"/>
              <w:rPr/>
            </w:pPr>
            <w:r w:rsidDel="00000000" w:rsidR="00000000" w:rsidRPr="00000000">
              <w:rPr>
                <w:rtl w:val="0"/>
              </w:rPr>
              <w:t xml:space="preserve">55.0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09">
            <w:pPr>
              <w:spacing w:after="240" w:before="240" w:lineRule="auto"/>
              <w:rPr/>
            </w:pPr>
            <w:r w:rsidDel="00000000" w:rsidR="00000000" w:rsidRPr="00000000">
              <w:rPr>
                <w:rtl w:val="0"/>
              </w:rPr>
              <w:t xml:space="preserve">-15.532</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0A">
            <w:pPr>
              <w:spacing w:after="240" w:before="240" w:lineRule="auto"/>
              <w:rPr/>
            </w:pPr>
            <w:r w:rsidDel="00000000" w:rsidR="00000000" w:rsidRPr="00000000">
              <w:rPr>
                <w:rtl w:val="0"/>
              </w:rPr>
              <w:t xml:space="preserve">KEN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0B">
            <w:pPr>
              <w:spacing w:after="240" w:before="240" w:lineRule="auto"/>
              <w:rPr/>
            </w:pPr>
            <w:r w:rsidDel="00000000" w:rsidR="00000000" w:rsidRPr="00000000">
              <w:rPr>
                <w:rtl w:val="0"/>
              </w:rPr>
              <w:t xml:space="preserve">Kenya</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0C">
            <w:pPr>
              <w:spacing w:after="240" w:before="240" w:lineRule="auto"/>
              <w:rPr/>
            </w:pPr>
            <w:r w:rsidDel="00000000" w:rsidR="00000000" w:rsidRPr="00000000">
              <w:rPr>
                <w:rtl w:val="0"/>
              </w:rPr>
              <w:t xml:space="preserve">167.0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0D">
            <w:pPr>
              <w:spacing w:after="240" w:before="240" w:lineRule="auto"/>
              <w:rPr/>
            </w:pPr>
            <w:r w:rsidDel="00000000" w:rsidR="00000000" w:rsidRPr="00000000">
              <w:rPr>
                <w:rtl w:val="0"/>
              </w:rPr>
              <w:t xml:space="preserve">129.0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0E">
            <w:pPr>
              <w:spacing w:after="240" w:before="240" w:lineRule="auto"/>
              <w:rPr/>
            </w:pPr>
            <w:r w:rsidDel="00000000" w:rsidR="00000000" w:rsidRPr="00000000">
              <w:rPr>
                <w:rtl w:val="0"/>
              </w:rPr>
              <w:t xml:space="preserve">-38.0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0F">
            <w:pPr>
              <w:spacing w:after="240" w:before="240" w:lineRule="auto"/>
              <w:rPr/>
            </w:pPr>
            <w:r w:rsidDel="00000000" w:rsidR="00000000" w:rsidRPr="00000000">
              <w:rPr>
                <w:rtl w:val="0"/>
              </w:rPr>
              <w:t xml:space="preserve">24.299</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10">
            <w:pPr>
              <w:spacing w:after="240" w:before="240" w:lineRule="auto"/>
              <w:rPr/>
            </w:pPr>
            <w:r w:rsidDel="00000000" w:rsidR="00000000" w:rsidRPr="00000000">
              <w:rPr>
                <w:rtl w:val="0"/>
              </w:rPr>
              <w:t xml:space="preserve">CHN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11">
            <w:pPr>
              <w:spacing w:after="240" w:before="240" w:lineRule="auto"/>
              <w:rPr/>
            </w:pPr>
            <w:r w:rsidDel="00000000" w:rsidR="00000000" w:rsidRPr="00000000">
              <w:rPr>
                <w:rtl w:val="0"/>
              </w:rPr>
              <w:t xml:space="preserve">China</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12">
            <w:pPr>
              <w:spacing w:after="240" w:before="240" w:lineRule="auto"/>
              <w:rPr/>
            </w:pPr>
            <w:r w:rsidDel="00000000" w:rsidR="00000000" w:rsidRPr="00000000">
              <w:rPr>
                <w:rtl w:val="0"/>
              </w:rPr>
              <w:t xml:space="preserve">96.0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13">
            <w:pPr>
              <w:spacing w:after="240" w:before="240" w:lineRule="auto"/>
              <w:rPr/>
            </w:pPr>
            <w:r w:rsidDel="00000000" w:rsidR="00000000" w:rsidRPr="00000000">
              <w:rPr>
                <w:rtl w:val="0"/>
              </w:rPr>
              <w:t xml:space="preserve">60.0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14">
            <w:pPr>
              <w:spacing w:after="240" w:before="240" w:lineRule="auto"/>
              <w:rPr/>
            </w:pPr>
            <w:r w:rsidDel="00000000" w:rsidR="00000000" w:rsidRPr="00000000">
              <w:rPr>
                <w:rtl w:val="0"/>
              </w:rPr>
              <w:t xml:space="preserve">-36.0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15">
            <w:pPr>
              <w:spacing w:after="240" w:before="240" w:lineRule="auto"/>
              <w:rPr/>
            </w:pPr>
            <w:r w:rsidDel="00000000" w:rsidR="00000000" w:rsidRPr="00000000">
              <w:rPr>
                <w:rtl w:val="0"/>
              </w:rPr>
              <w:t xml:space="preserve">17.973</w:t>
            </w:r>
          </w:p>
        </w:tc>
      </w:tr>
      <w:tr>
        <w:trPr>
          <w:cantSplit w:val="0"/>
          <w:trHeight w:val="77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16">
            <w:pPr>
              <w:spacing w:after="240" w:before="240" w:lineRule="auto"/>
              <w:rPr/>
            </w:pPr>
            <w:r w:rsidDel="00000000" w:rsidR="00000000" w:rsidRPr="00000000">
              <w:rPr>
                <w:rtl w:val="0"/>
              </w:rPr>
              <w:t xml:space="preserve">CYM</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17">
            <w:pPr>
              <w:spacing w:after="240" w:before="240" w:lineRule="auto"/>
              <w:rPr/>
            </w:pPr>
            <w:r w:rsidDel="00000000" w:rsidR="00000000" w:rsidRPr="00000000">
              <w:rPr>
                <w:rtl w:val="0"/>
              </w:rPr>
              <w:t xml:space="preserve">Cayman Islands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18">
            <w:pPr>
              <w:spacing w:after="240" w:before="240" w:lineRule="auto"/>
              <w:rPr/>
            </w:pPr>
            <w:r w:rsidDel="00000000" w:rsidR="00000000" w:rsidRPr="00000000">
              <w:rPr>
                <w:rtl w:val="0"/>
              </w:rPr>
              <w:t xml:space="preserve">13.0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19">
            <w:pPr>
              <w:spacing w:after="240" w:before="240" w:lineRule="auto"/>
              <w:rPr/>
            </w:pPr>
            <w:r w:rsidDel="00000000" w:rsidR="00000000" w:rsidRPr="00000000">
              <w:rPr>
                <w:rtl w:val="0"/>
              </w:rPr>
              <w:t xml:space="preserve">48.0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1A">
            <w:pPr>
              <w:spacing w:after="240" w:before="240" w:lineRule="auto"/>
              <w:rPr/>
            </w:pPr>
            <w:r w:rsidDel="00000000" w:rsidR="00000000" w:rsidRPr="00000000">
              <w:rPr>
                <w:rtl w:val="0"/>
              </w:rPr>
              <w:t xml:space="preserve">35.0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1B">
            <w:pPr>
              <w:spacing w:after="240" w:before="240" w:lineRule="auto"/>
              <w:rPr/>
            </w:pPr>
            <w:r w:rsidDel="00000000" w:rsidR="00000000" w:rsidRPr="00000000">
              <w:rPr>
                <w:rtl w:val="0"/>
              </w:rPr>
              <w:t xml:space="preserve">-7.648</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1C">
            <w:pPr>
              <w:spacing w:after="240" w:before="240" w:lineRule="auto"/>
              <w:rPr/>
            </w:pPr>
            <w:r w:rsidDel="00000000" w:rsidR="00000000" w:rsidRPr="00000000">
              <w:rPr>
                <w:rtl w:val="0"/>
              </w:rPr>
              <w:t xml:space="preserve">LBY</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1D">
            <w:pPr>
              <w:spacing w:after="240" w:before="240" w:lineRule="auto"/>
              <w:rPr/>
            </w:pPr>
            <w:r w:rsidDel="00000000" w:rsidR="00000000" w:rsidRPr="00000000">
              <w:rPr>
                <w:rtl w:val="0"/>
              </w:rPr>
              <w:t xml:space="preserve">Libya</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1E">
            <w:pPr>
              <w:spacing w:after="240" w:before="240" w:lineRule="auto"/>
              <w:rPr/>
            </w:pPr>
            <w:r w:rsidDel="00000000" w:rsidR="00000000" w:rsidRPr="00000000">
              <w:rPr>
                <w:rtl w:val="0"/>
              </w:rPr>
              <w:t xml:space="preserve">105.0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1F">
            <w:pPr>
              <w:spacing w:after="240" w:before="240" w:lineRule="auto"/>
              <w:rPr/>
            </w:pPr>
            <w:r w:rsidDel="00000000" w:rsidR="00000000" w:rsidRPr="00000000">
              <w:rPr>
                <w:rtl w:val="0"/>
              </w:rPr>
              <w:t xml:space="preserve">71.0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20">
            <w:pPr>
              <w:spacing w:after="240" w:before="240" w:lineRule="auto"/>
              <w:rPr/>
            </w:pPr>
            <w:r w:rsidDel="00000000" w:rsidR="00000000" w:rsidRPr="00000000">
              <w:rPr>
                <w:rtl w:val="0"/>
              </w:rPr>
              <w:t xml:space="preserve">-34.0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21">
            <w:pPr>
              <w:spacing w:after="240" w:before="240" w:lineRule="auto"/>
              <w:rPr/>
            </w:pPr>
            <w:r w:rsidDel="00000000" w:rsidR="00000000" w:rsidRPr="00000000">
              <w:rPr>
                <w:rtl w:val="0"/>
              </w:rPr>
              <w:t xml:space="preserve">16.503</w:t>
            </w:r>
          </w:p>
        </w:tc>
      </w:tr>
      <w:tr>
        <w:trPr>
          <w:cantSplit w:val="0"/>
          <w:trHeight w:val="77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22">
            <w:pPr>
              <w:spacing w:after="240" w:before="240" w:lineRule="auto"/>
              <w:rPr/>
            </w:pPr>
            <w:r w:rsidDel="00000000" w:rsidR="00000000" w:rsidRPr="00000000">
              <w:rPr>
                <w:rtl w:val="0"/>
              </w:rPr>
              <w:t xml:space="preserve">VIR</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23">
            <w:pPr>
              <w:spacing w:after="240" w:before="240" w:lineRule="auto"/>
              <w:rPr/>
            </w:pPr>
            <w:r w:rsidDel="00000000" w:rsidR="00000000" w:rsidRPr="00000000">
              <w:rPr>
                <w:rtl w:val="0"/>
              </w:rPr>
              <w:t xml:space="preserve">Virgin Islands (U.S.)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24">
            <w:pPr>
              <w:spacing w:after="240" w:before="240" w:lineRule="auto"/>
              <w:rPr/>
            </w:pPr>
            <w:r w:rsidDel="00000000" w:rsidR="00000000" w:rsidRPr="00000000">
              <w:rPr>
                <w:rtl w:val="0"/>
              </w:rPr>
              <w:t xml:space="preserve">98.0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25">
            <w:pPr>
              <w:spacing w:after="240" w:before="240" w:lineRule="auto"/>
              <w:rPr/>
            </w:pPr>
            <w:r w:rsidDel="00000000" w:rsidR="00000000" w:rsidRPr="00000000">
              <w:rPr>
                <w:rtl w:val="0"/>
              </w:rPr>
              <w:t xml:space="preserve">131.0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26">
            <w:pPr>
              <w:spacing w:after="240" w:before="240" w:lineRule="auto"/>
              <w:rPr/>
            </w:pPr>
            <w:r w:rsidDel="00000000" w:rsidR="00000000" w:rsidRPr="00000000">
              <w:rPr>
                <w:rtl w:val="0"/>
              </w:rPr>
              <w:t xml:space="preserve">33.0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27">
            <w:pPr>
              <w:spacing w:after="240" w:before="240" w:lineRule="auto"/>
              <w:rPr/>
            </w:pPr>
            <w:r w:rsidDel="00000000" w:rsidR="00000000" w:rsidRPr="00000000">
              <w:rPr>
                <w:rtl w:val="0"/>
              </w:rPr>
              <w:t xml:space="preserve">-7.238</w:t>
            </w:r>
          </w:p>
        </w:tc>
      </w:tr>
      <w:tr>
        <w:trPr>
          <w:cantSplit w:val="0"/>
          <w:trHeight w:val="77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28">
            <w:pPr>
              <w:spacing w:after="240" w:before="240" w:lineRule="auto"/>
              <w:rPr/>
            </w:pPr>
            <w:r w:rsidDel="00000000" w:rsidR="00000000" w:rsidRPr="00000000">
              <w:rPr>
                <w:rtl w:val="0"/>
              </w:rPr>
              <w:t xml:space="preserve">NCL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29">
            <w:pPr>
              <w:spacing w:after="240" w:before="240" w:lineRule="auto"/>
              <w:rPr/>
            </w:pPr>
            <w:r w:rsidDel="00000000" w:rsidR="00000000" w:rsidRPr="00000000">
              <w:rPr>
                <w:rtl w:val="0"/>
              </w:rPr>
              <w:t xml:space="preserve">New Caledonia</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2A">
            <w:pPr>
              <w:spacing w:after="240" w:before="240" w:lineRule="auto"/>
              <w:rPr/>
            </w:pPr>
            <w:r w:rsidDel="00000000" w:rsidR="00000000" w:rsidRPr="00000000">
              <w:rPr>
                <w:rtl w:val="0"/>
              </w:rPr>
              <w:t xml:space="preserve">77.0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2B">
            <w:pPr>
              <w:spacing w:after="240" w:before="240" w:lineRule="auto"/>
              <w:rPr/>
            </w:pPr>
            <w:r w:rsidDel="00000000" w:rsidR="00000000" w:rsidRPr="00000000">
              <w:rPr>
                <w:rtl w:val="0"/>
              </w:rPr>
              <w:t xml:space="preserve">109.0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2C">
            <w:pPr>
              <w:spacing w:after="240" w:before="240" w:lineRule="auto"/>
              <w:rPr/>
            </w:pPr>
            <w:r w:rsidDel="00000000" w:rsidR="00000000" w:rsidRPr="00000000">
              <w:rPr>
                <w:rtl w:val="0"/>
              </w:rPr>
              <w:t xml:space="preserve">32.0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2D">
            <w:pPr>
              <w:spacing w:after="240" w:before="240" w:lineRule="auto"/>
              <w:rPr/>
            </w:pPr>
            <w:r w:rsidDel="00000000" w:rsidR="00000000" w:rsidRPr="00000000">
              <w:rPr>
                <w:rtl w:val="0"/>
              </w:rPr>
              <w:t xml:space="preserve">-7.200</w:t>
            </w:r>
          </w:p>
        </w:tc>
      </w:tr>
      <w:tr>
        <w:trPr>
          <w:cantSplit w:val="0"/>
          <w:trHeight w:val="77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2E">
            <w:pPr>
              <w:spacing w:after="240" w:before="240" w:lineRule="auto"/>
              <w:rPr/>
            </w:pPr>
            <w:r w:rsidDel="00000000" w:rsidR="00000000" w:rsidRPr="00000000">
              <w:rPr>
                <w:rtl w:val="0"/>
              </w:rPr>
              <w:t xml:space="preserve">SYR</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2F">
            <w:pPr>
              <w:spacing w:after="240" w:before="240" w:lineRule="auto"/>
              <w:rPr/>
            </w:pPr>
            <w:r w:rsidDel="00000000" w:rsidR="00000000" w:rsidRPr="00000000">
              <w:rPr>
                <w:rtl w:val="0"/>
              </w:rPr>
              <w:t xml:space="preserve">Syrian Arab Republic</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30">
            <w:pPr>
              <w:spacing w:after="240" w:before="240" w:lineRule="auto"/>
              <w:rPr/>
            </w:pPr>
            <w:r w:rsidDel="00000000" w:rsidR="00000000" w:rsidRPr="00000000">
              <w:rPr>
                <w:rtl w:val="0"/>
              </w:rPr>
              <w:t xml:space="preserve">155.0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31">
            <w:pPr>
              <w:spacing w:after="240" w:before="240" w:lineRule="auto"/>
              <w:rPr/>
            </w:pPr>
            <w:r w:rsidDel="00000000" w:rsidR="00000000" w:rsidRPr="00000000">
              <w:rPr>
                <w:rtl w:val="0"/>
              </w:rPr>
              <w:t xml:space="preserve">186.0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32">
            <w:pPr>
              <w:spacing w:after="240" w:before="240" w:lineRule="auto"/>
              <w:rPr/>
            </w:pPr>
            <w:r w:rsidDel="00000000" w:rsidR="00000000" w:rsidRPr="00000000">
              <w:rPr>
                <w:rtl w:val="0"/>
              </w:rPr>
              <w:t xml:space="preserve">31.0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33">
            <w:pPr>
              <w:spacing w:after="240" w:before="240" w:lineRule="auto"/>
              <w:rPr/>
            </w:pPr>
            <w:r w:rsidDel="00000000" w:rsidR="00000000" w:rsidRPr="00000000">
              <w:rPr>
                <w:rtl w:val="0"/>
              </w:rPr>
              <w:t xml:space="preserve">-11.129</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34">
            <w:pPr>
              <w:spacing w:after="240" w:before="240" w:lineRule="auto"/>
              <w:rPr/>
            </w:pPr>
            <w:r w:rsidDel="00000000" w:rsidR="00000000" w:rsidRPr="00000000">
              <w:rPr>
                <w:rtl w:val="0"/>
              </w:rPr>
              <w:t xml:space="preserve">CRI</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35">
            <w:pPr>
              <w:spacing w:after="240" w:before="240" w:lineRule="auto"/>
              <w:rPr/>
            </w:pPr>
            <w:r w:rsidDel="00000000" w:rsidR="00000000" w:rsidRPr="00000000">
              <w:rPr>
                <w:rtl w:val="0"/>
              </w:rPr>
              <w:t xml:space="preserve">Costa Rica</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36">
            <w:pPr>
              <w:spacing w:after="240" w:before="240" w:lineRule="auto"/>
              <w:rPr/>
            </w:pPr>
            <w:r w:rsidDel="00000000" w:rsidR="00000000" w:rsidRPr="00000000">
              <w:rPr>
                <w:rtl w:val="0"/>
              </w:rPr>
              <w:t xml:space="preserve">52.0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37">
            <w:pPr>
              <w:spacing w:after="240" w:before="240" w:lineRule="auto"/>
              <w:rPr/>
            </w:pPr>
            <w:r w:rsidDel="00000000" w:rsidR="00000000" w:rsidRPr="00000000">
              <w:rPr>
                <w:rtl w:val="0"/>
              </w:rPr>
              <w:t xml:space="preserve">22.0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38">
            <w:pPr>
              <w:spacing w:after="240" w:before="240" w:lineRule="auto"/>
              <w:rPr/>
            </w:pPr>
            <w:r w:rsidDel="00000000" w:rsidR="00000000" w:rsidRPr="00000000">
              <w:rPr>
                <w:rtl w:val="0"/>
              </w:rPr>
              <w:t xml:space="preserve">-30.0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39">
            <w:pPr>
              <w:spacing w:after="240" w:before="240" w:lineRule="auto"/>
              <w:rPr/>
            </w:pPr>
            <w:r w:rsidDel="00000000" w:rsidR="00000000" w:rsidRPr="00000000">
              <w:rPr>
                <w:rtl w:val="0"/>
              </w:rPr>
              <w:t xml:space="preserve">14.555</w:t>
            </w:r>
          </w:p>
        </w:tc>
      </w:tr>
    </w:tbl>
    <w:p w:rsidR="00000000" w:rsidDel="00000000" w:rsidP="00000000" w:rsidRDefault="00000000" w:rsidRPr="00000000" w14:paraId="0000033A">
      <w:pPr>
        <w:spacing w:after="240" w:before="240" w:lineRule="auto"/>
        <w:rPr/>
      </w:pPr>
      <w:r w:rsidDel="00000000" w:rsidR="00000000" w:rsidRPr="00000000">
        <w:rPr>
          <w:rtl w:val="0"/>
        </w:rPr>
        <w:t xml:space="preserve">Bảng 3.15 liệt kê các trường hợp thay đổi thứ hạng mạnh nhất giữa hai giai đoạn. Về mặt luận văn, bảng này không nhằm khẳng định nguyên nhân, mà nhằm (i) chỉ ra rằng tính ổn định tổng thể vẫn đi kèm một nhóm outliers, và (ii) cung cấp danh sách minh bạch để Chương 4 có thể thảo luận thận trọng các trường hợp đặc biệt khi cần. Điều quan trọng về mặt phương pháp là: các biến động lớn có thể phản ánh thay đổi thực chất của nền tảng số hoặc có thể liên quan đến thay đổi độ đầy đủ dữ liệu/đặc điểm phân phối; do đó, các trường hợp này sẽ được diễn giải dưới dạng khả năng và được đối chiếu thêm trong các kiểm tra và benchmark.</w:t>
      </w:r>
    </w:p>
    <w:p w:rsidR="00000000" w:rsidDel="00000000" w:rsidP="00000000" w:rsidRDefault="00000000" w:rsidRPr="00000000" w14:paraId="0000033B">
      <w:pPr>
        <w:pStyle w:val="Heading3"/>
        <w:keepNext w:val="0"/>
        <w:widowControl w:val="1"/>
        <w:spacing w:after="80" w:before="280" w:lineRule="auto"/>
        <w:rPr/>
      </w:pPr>
      <w:bookmarkStart w:colFirst="0" w:colLast="0" w:name="_r81ttte6kb72" w:id="48"/>
      <w:bookmarkEnd w:id="48"/>
      <w:r w:rsidDel="00000000" w:rsidR="00000000" w:rsidRPr="00000000">
        <w:rPr>
          <w:rtl w:val="0"/>
        </w:rPr>
        <w:t xml:space="preserve">3.7.3. C2 – Nhạy cảm với chuẩn hoá thang đo: baseline vs min–max scaling</w:t>
      </w:r>
    </w:p>
    <w:p w:rsidR="00000000" w:rsidDel="00000000" w:rsidP="00000000" w:rsidRDefault="00000000" w:rsidRPr="00000000" w14:paraId="0000033C">
      <w:pPr>
        <w:spacing w:after="240" w:before="240" w:lineRule="auto"/>
        <w:rPr/>
      </w:pPr>
      <w:r w:rsidDel="00000000" w:rsidR="00000000" w:rsidRPr="00000000">
        <w:rPr>
          <w:rtl w:val="0"/>
        </w:rPr>
        <w:t xml:space="preserve">Kiểm tra C2 đánh giá mức độ nhạy của thứ hạng khi thay đổi phương pháp đưa điểm tổng hợp lên thang 0–100. Điều này liên kết trực tiếp với mục 3.5, nơi điểm chỉ số được công bố trên thang 0–100 để tăng khả năng diễn giải. Nếu thứ hạng thay đổi mạnh chỉ vì lựa chọn kỹ thuật chuẩn hoá thang đo, tính tin cậy khi công bố và so sánh quốc gia sẽ suy giảm.</w:t>
      </w:r>
    </w:p>
    <w:p w:rsidR="00000000" w:rsidDel="00000000" w:rsidP="00000000" w:rsidRDefault="00000000" w:rsidRPr="00000000" w14:paraId="0000033D">
      <w:pPr>
        <w:spacing w:after="240" w:before="240" w:lineRule="auto"/>
        <w:rPr>
          <w:b w:val="1"/>
          <w:bCs w:val="1"/>
        </w:rPr>
      </w:pPr>
      <w:r w:rsidDel="00000000" w:rsidR="00000000" w:rsidRPr="00000000">
        <w:rPr>
          <w:b w:val="1"/>
          <w:bCs w:val="1"/>
        </w:rPr>
        <w:drawing>
          <wp:inline distB="114300" distT="114300" distL="114300" distR="114300">
            <wp:extent cx="5731200" cy="5727700"/>
            <wp:effectExtent b="0" l="0" r="0" t="0"/>
            <wp:docPr id="10" name="image29.png"/>
            <a:graphic>
              <a:graphicData uri="http://schemas.openxmlformats.org/drawingml/2006/picture">
                <pic:pic>
                  <pic:nvPicPr>
                    <pic:cNvPr id="0" name="image29.png"/>
                    <pic:cNvPicPr preferRelativeResize="0"/>
                  </pic:nvPicPr>
                  <pic:blipFill>
                    <a:blip r:embed="rId21"/>
                    <a:srcRect b="0" l="0" r="0" t="0"/>
                    <a:stretch>
                      <a:fillRect/>
                    </a:stretch>
                  </pic:blipFill>
                  <pic:spPr>
                    <a:xfrm>
                      <a:off x="0" y="0"/>
                      <a:ext cx="5731200" cy="5727700"/>
                    </a:xfrm>
                    <a:prstGeom prst="rect"/>
                    <a:ln/>
                  </pic:spPr>
                </pic:pic>
              </a:graphicData>
            </a:graphic>
          </wp:inline>
        </w:drawing>
      </w:r>
      <w:r w:rsidDel="00000000" w:rsidR="00000000" w:rsidRPr="00000000">
        <w:rPr>
          <w:rtl w:val="0"/>
        </w:rPr>
      </w:r>
    </w:p>
    <w:p w:rsidR="00000000" w:rsidDel="00000000" w:rsidP="00000000" w:rsidRDefault="00000000" w:rsidRPr="00000000" w14:paraId="0000033E">
      <w:pPr>
        <w:spacing w:after="240" w:before="240" w:lineRule="auto"/>
        <w:rPr>
          <w:i w:val="1"/>
          <w:iCs w:val="1"/>
        </w:rPr>
      </w:pPr>
      <w:r w:rsidDel="00000000" w:rsidR="00000000" w:rsidRPr="00000000">
        <w:rPr>
          <w:i w:val="1"/>
          <w:iCs w:val="1"/>
          <w:rtl w:val="0"/>
        </w:rPr>
        <w:t xml:space="preserve">Figure 3.15. Rank robustness: baseline vs min–max.</w:t>
      </w:r>
    </w:p>
    <w:p w:rsidR="00000000" w:rsidDel="00000000" w:rsidP="00000000" w:rsidRDefault="00000000" w:rsidRPr="00000000" w14:paraId="0000033F">
      <w:pPr>
        <w:spacing w:after="240" w:before="240" w:lineRule="auto"/>
        <w:rPr>
          <w:b w:val="1"/>
          <w:bCs w:val="1"/>
        </w:rPr>
      </w:pPr>
      <w:r w:rsidDel="00000000" w:rsidR="00000000" w:rsidRPr="00000000">
        <w:rPr>
          <w:rtl w:val="0"/>
        </w:rPr>
        <w:t xml:space="preserve">Hình 3.15 cho thấy các điểm quan sát tập trung chặt quanh đường chéo, phản ánh sự ổn định mạnh của thứ hạng giữa baseline và min–max. Điều này phù hợp với Spearman 0.9877 trong Bảng 3.14 và median absolute rank change = 5: phần lớn quốc gia chỉ có điều chỉnh thứ hạng nhỏ khi đổi chuẩn hoá thang điểm.</w:t>
      </w:r>
      <w:r w:rsidDel="00000000" w:rsidR="00000000" w:rsidRPr="00000000">
        <w:rPr>
          <w:rtl w:val="0"/>
        </w:rPr>
      </w:r>
    </w:p>
    <w:p w:rsidR="00000000" w:rsidDel="00000000" w:rsidP="00000000" w:rsidRDefault="00000000" w:rsidRPr="00000000" w14:paraId="00000340">
      <w:pPr>
        <w:pStyle w:val="Heading3"/>
        <w:keepNext w:val="0"/>
        <w:widowControl w:val="1"/>
        <w:spacing w:after="80" w:before="280" w:lineRule="auto"/>
        <w:rPr/>
      </w:pPr>
      <w:bookmarkStart w:colFirst="0" w:colLast="0" w:name="_zh59vz1or3m9" w:id="49"/>
      <w:bookmarkEnd w:id="49"/>
      <w:r w:rsidDel="00000000" w:rsidR="00000000" w:rsidRPr="00000000">
        <w:rPr>
          <w:rtl w:val="0"/>
        </w:rPr>
        <w:t xml:space="preserve">Bảng 3.16. Top 10 quốc gia có |thay đổi thứ hạng| lớn nhất (C2: min–max trừ baseline)</w:t>
      </w:r>
    </w:p>
    <w:tbl>
      <w:tblPr>
        <w:tblStyle w:val="Table20"/>
        <w:tblW w:w="9025.511811023624"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1290.5482755614958"/>
        <w:gridCol w:w="1427.929221024494"/>
        <w:gridCol w:w="1390.4616904436762"/>
        <w:gridCol w:w="1402.9508673039486"/>
        <w:gridCol w:w="3513.621756690008"/>
        <w:tblGridChange w:id="0">
          <w:tblGrid>
            <w:gridCol w:w="1290.5482755614958"/>
            <w:gridCol w:w="1427.929221024494"/>
            <w:gridCol w:w="1390.4616904436762"/>
            <w:gridCol w:w="1402.9508673039486"/>
            <w:gridCol w:w="3513.621756690008"/>
          </w:tblGrid>
        </w:tblGridChange>
      </w:tblGrid>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41">
            <w:pPr>
              <w:spacing w:after="240" w:before="240" w:lineRule="auto"/>
              <w:jc w:val="center"/>
              <w:rPr/>
            </w:pPr>
            <w:r w:rsidDel="00000000" w:rsidR="00000000" w:rsidRPr="00000000">
              <w:rPr>
                <w:b w:val="1"/>
                <w:bCs w:val="1"/>
                <w:rtl w:val="0"/>
              </w:rPr>
              <w:t xml:space="preserve">country_iso3</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42">
            <w:pPr>
              <w:spacing w:after="240" w:before="240" w:lineRule="auto"/>
              <w:jc w:val="center"/>
              <w:rPr/>
            </w:pPr>
            <w:r w:rsidDel="00000000" w:rsidR="00000000" w:rsidRPr="00000000">
              <w:rPr>
                <w:b w:val="1"/>
                <w:bCs w:val="1"/>
                <w:rtl w:val="0"/>
              </w:rPr>
              <w:t xml:space="preserve">country_name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43">
            <w:pPr>
              <w:spacing w:after="240" w:before="240" w:lineRule="auto"/>
              <w:jc w:val="center"/>
              <w:rPr/>
            </w:pPr>
            <w:r w:rsidDel="00000000" w:rsidR="00000000" w:rsidRPr="00000000">
              <w:rPr>
                <w:b w:val="1"/>
                <w:bCs w:val="1"/>
                <w:rtl w:val="0"/>
              </w:rPr>
              <w:t xml:space="preserve">rank_baseline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44">
            <w:pPr>
              <w:spacing w:after="240" w:before="240" w:lineRule="auto"/>
              <w:jc w:val="center"/>
              <w:rPr/>
            </w:pPr>
            <w:r w:rsidDel="00000000" w:rsidR="00000000" w:rsidRPr="00000000">
              <w:rPr>
                <w:b w:val="1"/>
                <w:bCs w:val="1"/>
                <w:rtl w:val="0"/>
              </w:rPr>
              <w:t xml:space="preserve">rank_minmax</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45">
            <w:pPr>
              <w:spacing w:after="240" w:before="240" w:lineRule="auto"/>
              <w:jc w:val="center"/>
              <w:rPr/>
            </w:pPr>
            <w:r w:rsidDel="00000000" w:rsidR="00000000" w:rsidRPr="00000000">
              <w:rPr>
                <w:b w:val="1"/>
                <w:bCs w:val="1"/>
                <w:rtl w:val="0"/>
              </w:rPr>
              <w:t xml:space="preserve">rank_change_minmax_minus_baseline</w:t>
            </w:r>
            <w:r w:rsidDel="00000000" w:rsidR="00000000" w:rsidRPr="00000000">
              <w:rPr>
                <w:rtl w:val="0"/>
              </w:rPr>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46">
            <w:pPr>
              <w:spacing w:after="240" w:before="240" w:lineRule="auto"/>
              <w:rPr/>
            </w:pPr>
            <w:r w:rsidDel="00000000" w:rsidR="00000000" w:rsidRPr="00000000">
              <w:rPr>
                <w:rtl w:val="0"/>
              </w:rPr>
              <w:t xml:space="preserve">GUM</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47">
            <w:pPr>
              <w:spacing w:after="240" w:before="240" w:lineRule="auto"/>
              <w:rPr/>
            </w:pPr>
            <w:r w:rsidDel="00000000" w:rsidR="00000000" w:rsidRPr="00000000">
              <w:rPr>
                <w:rtl w:val="0"/>
              </w:rPr>
              <w:t xml:space="preserve">Guam</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48">
            <w:pPr>
              <w:spacing w:after="240" w:before="240" w:lineRule="auto"/>
              <w:rPr/>
            </w:pPr>
            <w:r w:rsidDel="00000000" w:rsidR="00000000" w:rsidRPr="00000000">
              <w:rPr>
                <w:rtl w:val="0"/>
              </w:rPr>
              <w:t xml:space="preserve">75.0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49">
            <w:pPr>
              <w:spacing w:after="240" w:before="240" w:lineRule="auto"/>
              <w:rPr/>
            </w:pPr>
            <w:r w:rsidDel="00000000" w:rsidR="00000000" w:rsidRPr="00000000">
              <w:rPr>
                <w:rtl w:val="0"/>
              </w:rPr>
              <w:t xml:space="preserve">9.0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4A">
            <w:pPr>
              <w:spacing w:after="240" w:before="240" w:lineRule="auto"/>
              <w:rPr/>
            </w:pPr>
            <w:r w:rsidDel="00000000" w:rsidR="00000000" w:rsidRPr="00000000">
              <w:rPr>
                <w:rtl w:val="0"/>
              </w:rPr>
              <w:t xml:space="preserve">-66.0</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4B">
            <w:pPr>
              <w:spacing w:after="240" w:before="240" w:lineRule="auto"/>
              <w:rPr/>
            </w:pPr>
            <w:r w:rsidDel="00000000" w:rsidR="00000000" w:rsidRPr="00000000">
              <w:rPr>
                <w:rtl w:val="0"/>
              </w:rPr>
              <w:t xml:space="preserve">LBY</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4C">
            <w:pPr>
              <w:spacing w:after="240" w:before="240" w:lineRule="auto"/>
              <w:rPr/>
            </w:pPr>
            <w:r w:rsidDel="00000000" w:rsidR="00000000" w:rsidRPr="00000000">
              <w:rPr>
                <w:rtl w:val="0"/>
              </w:rPr>
              <w:t xml:space="preserve">Libya</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4D">
            <w:pPr>
              <w:spacing w:after="240" w:before="240" w:lineRule="auto"/>
              <w:rPr/>
            </w:pPr>
            <w:r w:rsidDel="00000000" w:rsidR="00000000" w:rsidRPr="00000000">
              <w:rPr>
                <w:rtl w:val="0"/>
              </w:rPr>
              <w:t xml:space="preserve">90.0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4E">
            <w:pPr>
              <w:spacing w:after="240" w:before="240" w:lineRule="auto"/>
              <w:rPr/>
            </w:pPr>
            <w:r w:rsidDel="00000000" w:rsidR="00000000" w:rsidRPr="00000000">
              <w:rPr>
                <w:rtl w:val="0"/>
              </w:rPr>
              <w:t xml:space="preserve">126.0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4F">
            <w:pPr>
              <w:spacing w:after="240" w:before="240" w:lineRule="auto"/>
              <w:rPr/>
            </w:pPr>
            <w:r w:rsidDel="00000000" w:rsidR="00000000" w:rsidRPr="00000000">
              <w:rPr>
                <w:rtl w:val="0"/>
              </w:rPr>
              <w:t xml:space="preserve">36.0</w:t>
            </w:r>
          </w:p>
        </w:tc>
      </w:tr>
      <w:tr>
        <w:trPr>
          <w:cantSplit w:val="0"/>
          <w:trHeight w:val="77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50">
            <w:pPr>
              <w:spacing w:after="240" w:before="240" w:lineRule="auto"/>
              <w:rPr/>
            </w:pPr>
            <w:r w:rsidDel="00000000" w:rsidR="00000000" w:rsidRPr="00000000">
              <w:rPr>
                <w:rtl w:val="0"/>
              </w:rPr>
              <w:t xml:space="preserve">PYF</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51">
            <w:pPr>
              <w:spacing w:after="240" w:before="240" w:lineRule="auto"/>
              <w:rPr/>
            </w:pPr>
            <w:r w:rsidDel="00000000" w:rsidR="00000000" w:rsidRPr="00000000">
              <w:rPr>
                <w:rtl w:val="0"/>
              </w:rPr>
              <w:t xml:space="preserve">French Polynesia</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52">
            <w:pPr>
              <w:spacing w:after="240" w:before="240" w:lineRule="auto"/>
              <w:rPr/>
            </w:pPr>
            <w:r w:rsidDel="00000000" w:rsidR="00000000" w:rsidRPr="00000000">
              <w:rPr>
                <w:rtl w:val="0"/>
              </w:rPr>
              <w:t xml:space="preserve">87.0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53">
            <w:pPr>
              <w:spacing w:after="240" w:before="240" w:lineRule="auto"/>
              <w:rPr/>
            </w:pPr>
            <w:r w:rsidDel="00000000" w:rsidR="00000000" w:rsidRPr="00000000">
              <w:rPr>
                <w:rtl w:val="0"/>
              </w:rPr>
              <w:t xml:space="preserve">119.0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54">
            <w:pPr>
              <w:spacing w:after="240" w:before="240" w:lineRule="auto"/>
              <w:rPr/>
            </w:pPr>
            <w:r w:rsidDel="00000000" w:rsidR="00000000" w:rsidRPr="00000000">
              <w:rPr>
                <w:rtl w:val="0"/>
              </w:rPr>
              <w:t xml:space="preserve">32.0</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55">
            <w:pPr>
              <w:spacing w:after="240" w:before="240" w:lineRule="auto"/>
              <w:rPr/>
            </w:pPr>
            <w:r w:rsidDel="00000000" w:rsidR="00000000" w:rsidRPr="00000000">
              <w:rPr>
                <w:rtl w:val="0"/>
              </w:rPr>
              <w:t xml:space="preserve">BHS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56">
            <w:pPr>
              <w:spacing w:after="240" w:before="240" w:lineRule="auto"/>
              <w:rPr/>
            </w:pPr>
            <w:r w:rsidDel="00000000" w:rsidR="00000000" w:rsidRPr="00000000">
              <w:rPr>
                <w:rtl w:val="0"/>
              </w:rPr>
              <w:t xml:space="preserve">Bahamas, The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57">
            <w:pPr>
              <w:spacing w:after="240" w:before="240" w:lineRule="auto"/>
              <w:rPr/>
            </w:pPr>
            <w:r w:rsidDel="00000000" w:rsidR="00000000" w:rsidRPr="00000000">
              <w:rPr>
                <w:rtl w:val="0"/>
              </w:rPr>
              <w:t xml:space="preserve">91.0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58">
            <w:pPr>
              <w:spacing w:after="240" w:before="240" w:lineRule="auto"/>
              <w:rPr/>
            </w:pPr>
            <w:r w:rsidDel="00000000" w:rsidR="00000000" w:rsidRPr="00000000">
              <w:rPr>
                <w:rtl w:val="0"/>
              </w:rPr>
              <w:t xml:space="preserve">64.0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59">
            <w:pPr>
              <w:spacing w:after="240" w:before="240" w:lineRule="auto"/>
              <w:rPr/>
            </w:pPr>
            <w:r w:rsidDel="00000000" w:rsidR="00000000" w:rsidRPr="00000000">
              <w:rPr>
                <w:rtl w:val="0"/>
              </w:rPr>
              <w:t xml:space="preserve">-27.0</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5A">
            <w:pPr>
              <w:spacing w:after="240" w:before="240" w:lineRule="auto"/>
              <w:rPr/>
            </w:pPr>
            <w:r w:rsidDel="00000000" w:rsidR="00000000" w:rsidRPr="00000000">
              <w:rPr>
                <w:rtl w:val="0"/>
              </w:rPr>
              <w:t xml:space="preserve">PLW</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5B">
            <w:pPr>
              <w:spacing w:after="240" w:before="240" w:lineRule="auto"/>
              <w:rPr/>
            </w:pPr>
            <w:r w:rsidDel="00000000" w:rsidR="00000000" w:rsidRPr="00000000">
              <w:rPr>
                <w:rtl w:val="0"/>
              </w:rPr>
              <w:t xml:space="preserve">Palau</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5C">
            <w:pPr>
              <w:spacing w:after="240" w:before="240" w:lineRule="auto"/>
              <w:rPr/>
            </w:pPr>
            <w:r w:rsidDel="00000000" w:rsidR="00000000" w:rsidRPr="00000000">
              <w:rPr>
                <w:rtl w:val="0"/>
              </w:rPr>
              <w:t xml:space="preserve">64.0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5D">
            <w:pPr>
              <w:spacing w:after="240" w:before="240" w:lineRule="auto"/>
              <w:rPr/>
            </w:pPr>
            <w:r w:rsidDel="00000000" w:rsidR="00000000" w:rsidRPr="00000000">
              <w:rPr>
                <w:rtl w:val="0"/>
              </w:rPr>
              <w:t xml:space="preserve">91.0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5E">
            <w:pPr>
              <w:spacing w:after="240" w:before="240" w:lineRule="auto"/>
              <w:rPr/>
            </w:pPr>
            <w:r w:rsidDel="00000000" w:rsidR="00000000" w:rsidRPr="00000000">
              <w:rPr>
                <w:rtl w:val="0"/>
              </w:rPr>
              <w:t xml:space="preserve">27.0</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5F">
            <w:pPr>
              <w:spacing w:after="240" w:before="240" w:lineRule="auto"/>
              <w:rPr/>
            </w:pPr>
            <w:r w:rsidDel="00000000" w:rsidR="00000000" w:rsidRPr="00000000">
              <w:rPr>
                <w:rtl w:val="0"/>
              </w:rPr>
              <w:t xml:space="preserve">CUW</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60">
            <w:pPr>
              <w:spacing w:after="240" w:before="240" w:lineRule="auto"/>
              <w:rPr/>
            </w:pPr>
            <w:r w:rsidDel="00000000" w:rsidR="00000000" w:rsidRPr="00000000">
              <w:rPr>
                <w:rtl w:val="0"/>
              </w:rPr>
              <w:t xml:space="preserve">Curacao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61">
            <w:pPr>
              <w:spacing w:after="240" w:before="240" w:lineRule="auto"/>
              <w:rPr/>
            </w:pPr>
            <w:r w:rsidDel="00000000" w:rsidR="00000000" w:rsidRPr="00000000">
              <w:rPr>
                <w:rtl w:val="0"/>
              </w:rPr>
              <w:t xml:space="preserve">76.0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62">
            <w:pPr>
              <w:spacing w:after="240" w:before="240" w:lineRule="auto"/>
              <w:rPr/>
            </w:pPr>
            <w:r w:rsidDel="00000000" w:rsidR="00000000" w:rsidRPr="00000000">
              <w:rPr>
                <w:rtl w:val="0"/>
              </w:rPr>
              <w:t xml:space="preserve">99.0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63">
            <w:pPr>
              <w:spacing w:after="240" w:before="240" w:lineRule="auto"/>
              <w:rPr/>
            </w:pPr>
            <w:r w:rsidDel="00000000" w:rsidR="00000000" w:rsidRPr="00000000">
              <w:rPr>
                <w:rtl w:val="0"/>
              </w:rPr>
              <w:t xml:space="preserve">23.0</w:t>
            </w:r>
          </w:p>
        </w:tc>
      </w:tr>
      <w:tr>
        <w:trPr>
          <w:cantSplit w:val="0"/>
          <w:trHeight w:val="77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64">
            <w:pPr>
              <w:spacing w:after="240" w:before="240" w:lineRule="auto"/>
              <w:rPr/>
            </w:pPr>
            <w:r w:rsidDel="00000000" w:rsidR="00000000" w:rsidRPr="00000000">
              <w:rPr>
                <w:rtl w:val="0"/>
              </w:rPr>
              <w:t xml:space="preserve">TCA</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65">
            <w:pPr>
              <w:spacing w:after="240" w:before="240" w:lineRule="auto"/>
              <w:rPr/>
            </w:pPr>
            <w:r w:rsidDel="00000000" w:rsidR="00000000" w:rsidRPr="00000000">
              <w:rPr>
                <w:rtl w:val="0"/>
              </w:rPr>
              <w:t xml:space="preserve">Turks and Caicos Islands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66">
            <w:pPr>
              <w:spacing w:after="240" w:before="240" w:lineRule="auto"/>
              <w:rPr/>
            </w:pPr>
            <w:r w:rsidDel="00000000" w:rsidR="00000000" w:rsidRPr="00000000">
              <w:rPr>
                <w:rtl w:val="0"/>
              </w:rPr>
              <w:t xml:space="preserve">117.0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67">
            <w:pPr>
              <w:spacing w:after="240" w:before="240" w:lineRule="auto"/>
              <w:rPr/>
            </w:pPr>
            <w:r w:rsidDel="00000000" w:rsidR="00000000" w:rsidRPr="00000000">
              <w:rPr>
                <w:rtl w:val="0"/>
              </w:rPr>
              <w:t xml:space="preserve">95.0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68">
            <w:pPr>
              <w:spacing w:after="240" w:before="240" w:lineRule="auto"/>
              <w:rPr/>
            </w:pPr>
            <w:r w:rsidDel="00000000" w:rsidR="00000000" w:rsidRPr="00000000">
              <w:rPr>
                <w:rtl w:val="0"/>
              </w:rPr>
              <w:t xml:space="preserve">-22.0</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69">
            <w:pPr>
              <w:spacing w:after="240" w:before="240" w:lineRule="auto"/>
              <w:rPr/>
            </w:pPr>
            <w:r w:rsidDel="00000000" w:rsidR="00000000" w:rsidRPr="00000000">
              <w:rPr>
                <w:rtl w:val="0"/>
              </w:rPr>
              <w:t xml:space="preserve">SLE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6A">
            <w:pPr>
              <w:spacing w:after="240" w:before="240" w:lineRule="auto"/>
              <w:rPr/>
            </w:pPr>
            <w:r w:rsidDel="00000000" w:rsidR="00000000" w:rsidRPr="00000000">
              <w:rPr>
                <w:rtl w:val="0"/>
              </w:rPr>
              <w:t xml:space="preserve">Sierra Leone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6B">
            <w:pPr>
              <w:spacing w:after="240" w:before="240" w:lineRule="auto"/>
              <w:rPr/>
            </w:pPr>
            <w:r w:rsidDel="00000000" w:rsidR="00000000" w:rsidRPr="00000000">
              <w:rPr>
                <w:rtl w:val="0"/>
              </w:rPr>
              <w:t xml:space="preserve">193.0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6C">
            <w:pPr>
              <w:spacing w:after="240" w:before="240" w:lineRule="auto"/>
              <w:rPr/>
            </w:pPr>
            <w:r w:rsidDel="00000000" w:rsidR="00000000" w:rsidRPr="00000000">
              <w:rPr>
                <w:rtl w:val="0"/>
              </w:rPr>
              <w:t xml:space="preserve">173.0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6D">
            <w:pPr>
              <w:spacing w:after="240" w:before="240" w:lineRule="auto"/>
              <w:rPr/>
            </w:pPr>
            <w:r w:rsidDel="00000000" w:rsidR="00000000" w:rsidRPr="00000000">
              <w:rPr>
                <w:rtl w:val="0"/>
              </w:rPr>
              <w:t xml:space="preserve">-20.0</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6E">
            <w:pPr>
              <w:spacing w:after="240" w:before="240" w:lineRule="auto"/>
              <w:rPr/>
            </w:pPr>
            <w:r w:rsidDel="00000000" w:rsidR="00000000" w:rsidRPr="00000000">
              <w:rPr>
                <w:rtl w:val="0"/>
              </w:rPr>
              <w:t xml:space="preserve">FRO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6F">
            <w:pPr>
              <w:spacing w:after="240" w:before="240" w:lineRule="auto"/>
              <w:rPr/>
            </w:pPr>
            <w:r w:rsidDel="00000000" w:rsidR="00000000" w:rsidRPr="00000000">
              <w:rPr>
                <w:rtl w:val="0"/>
              </w:rPr>
              <w:t xml:space="preserve">Faroe Islands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70">
            <w:pPr>
              <w:spacing w:after="240" w:before="240" w:lineRule="auto"/>
              <w:rPr/>
            </w:pPr>
            <w:r w:rsidDel="00000000" w:rsidR="00000000" w:rsidRPr="00000000">
              <w:rPr>
                <w:rtl w:val="0"/>
              </w:rPr>
              <w:t xml:space="preserve">49.0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71">
            <w:pPr>
              <w:spacing w:after="240" w:before="240" w:lineRule="auto"/>
              <w:rPr/>
            </w:pPr>
            <w:r w:rsidDel="00000000" w:rsidR="00000000" w:rsidRPr="00000000">
              <w:rPr>
                <w:rtl w:val="0"/>
              </w:rPr>
              <w:t xml:space="preserve">69.0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72">
            <w:pPr>
              <w:spacing w:after="240" w:before="240" w:lineRule="auto"/>
              <w:rPr/>
            </w:pPr>
            <w:r w:rsidDel="00000000" w:rsidR="00000000" w:rsidRPr="00000000">
              <w:rPr>
                <w:rtl w:val="0"/>
              </w:rPr>
              <w:t xml:space="preserve">20.0</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73">
            <w:pPr>
              <w:spacing w:after="240" w:before="240" w:lineRule="auto"/>
              <w:rPr/>
            </w:pPr>
            <w:r w:rsidDel="00000000" w:rsidR="00000000" w:rsidRPr="00000000">
              <w:rPr>
                <w:rtl w:val="0"/>
              </w:rPr>
              <w:t xml:space="preserve">GRL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74">
            <w:pPr>
              <w:spacing w:after="240" w:before="240" w:lineRule="auto"/>
              <w:rPr/>
            </w:pPr>
            <w:r w:rsidDel="00000000" w:rsidR="00000000" w:rsidRPr="00000000">
              <w:rPr>
                <w:rtl w:val="0"/>
              </w:rPr>
              <w:t xml:space="preserve">Greenland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75">
            <w:pPr>
              <w:spacing w:after="240" w:before="240" w:lineRule="auto"/>
              <w:rPr/>
            </w:pPr>
            <w:r w:rsidDel="00000000" w:rsidR="00000000" w:rsidRPr="00000000">
              <w:rPr>
                <w:rtl w:val="0"/>
              </w:rPr>
              <w:t xml:space="preserve">70.0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76">
            <w:pPr>
              <w:spacing w:after="240" w:before="240" w:lineRule="auto"/>
              <w:rPr/>
            </w:pPr>
            <w:r w:rsidDel="00000000" w:rsidR="00000000" w:rsidRPr="00000000">
              <w:rPr>
                <w:rtl w:val="0"/>
              </w:rPr>
              <w:t xml:space="preserve">88.0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77">
            <w:pPr>
              <w:spacing w:after="240" w:before="240" w:lineRule="auto"/>
              <w:rPr/>
            </w:pPr>
            <w:r w:rsidDel="00000000" w:rsidR="00000000" w:rsidRPr="00000000">
              <w:rPr>
                <w:rtl w:val="0"/>
              </w:rPr>
              <w:t xml:space="preserve">18.0</w:t>
            </w:r>
          </w:p>
        </w:tc>
      </w:tr>
    </w:tbl>
    <w:p w:rsidR="00000000" w:rsidDel="00000000" w:rsidP="00000000" w:rsidRDefault="00000000" w:rsidRPr="00000000" w14:paraId="00000378">
      <w:pPr>
        <w:spacing w:after="240" w:before="240" w:lineRule="auto"/>
        <w:rPr/>
      </w:pPr>
      <w:r w:rsidDel="00000000" w:rsidR="00000000" w:rsidRPr="00000000">
        <w:rPr>
          <w:rtl w:val="0"/>
        </w:rPr>
        <w:t xml:space="preserve">Danh sách này cho thấy đa số biến động lớn tập trung vào một số lãnh thổ/quốc gia có đặc điểm dữ liệu riêng (quy mô nhỏ, cấu trúc chỉ báo đặc thù hoặc độ phủ dữ liệu theo năm có thể khác biệt). Về mặt phương pháp, điểm then chốt là: dù tồn tại outliers, thứ hạng tổng thể vẫn rất ổn định, và các biến động mạnh được khoanh vùng minh bạch để tránh việc diễn giải quá mức trong Chương 4.</w:t>
      </w:r>
    </w:p>
    <w:p w:rsidR="00000000" w:rsidDel="00000000" w:rsidP="00000000" w:rsidRDefault="00000000" w:rsidRPr="00000000" w14:paraId="00000379">
      <w:pPr>
        <w:pStyle w:val="Heading3"/>
        <w:keepNext w:val="0"/>
        <w:widowControl w:val="1"/>
        <w:spacing w:after="80" w:before="280" w:lineRule="auto"/>
        <w:rPr/>
      </w:pPr>
      <w:bookmarkStart w:colFirst="0" w:colLast="0" w:name="_pyubfe36p8va" w:id="50"/>
      <w:bookmarkEnd w:id="50"/>
      <w:r w:rsidDel="00000000" w:rsidR="00000000" w:rsidRPr="00000000">
        <w:rPr>
          <w:rtl w:val="0"/>
        </w:rPr>
        <w:t xml:space="preserve">3.7.4. C3 – Nhạy cảm với chính sách thiếu dữ liệu: baseline vs strict missingness</w:t>
      </w:r>
    </w:p>
    <w:p w:rsidR="00000000" w:rsidDel="00000000" w:rsidP="00000000" w:rsidRDefault="00000000" w:rsidRPr="00000000" w14:paraId="0000037A">
      <w:pPr>
        <w:spacing w:after="240" w:before="240" w:lineRule="auto"/>
        <w:rPr/>
      </w:pPr>
      <w:r w:rsidDel="00000000" w:rsidR="00000000" w:rsidRPr="00000000">
        <w:rPr>
          <w:rtl w:val="0"/>
        </w:rPr>
        <w:t xml:space="preserve">Kiểm tra C3 liên kết trực tiếp với mục 3.4 về missingness. Baseline cho phép tính điểm trên cơ sở số trụ khả dụng, trong khi “strict missingness” áp dụng yêu cầu nghiêm ngặt hơn về độ đầy đủ dữ liệu trước khi tính điểm. Mục tiêu là đánh giá liệu kết quả thứ hạng có phụ thuộc mạnh vào cách xử lý thiếu dữ liệu hay không, đồng thời đánh đổi giữa </w:t>
      </w:r>
      <w:r w:rsidDel="00000000" w:rsidR="00000000" w:rsidRPr="00000000">
        <w:rPr>
          <w:b w:val="1"/>
          <w:bCs w:val="1"/>
          <w:rtl w:val="0"/>
        </w:rPr>
        <w:t xml:space="preserve">độ phủ quan sát</w:t>
      </w:r>
      <w:r w:rsidDel="00000000" w:rsidR="00000000" w:rsidRPr="00000000">
        <w:rPr>
          <w:rtl w:val="0"/>
        </w:rPr>
        <w:t xml:space="preserve"> và </w:t>
      </w:r>
      <w:r w:rsidDel="00000000" w:rsidR="00000000" w:rsidRPr="00000000">
        <w:rPr>
          <w:b w:val="1"/>
          <w:bCs w:val="1"/>
          <w:rtl w:val="0"/>
        </w:rPr>
        <w:t xml:space="preserve">độ nghiêm ngặt dữ liệu</w:t>
      </w:r>
      <w:r w:rsidDel="00000000" w:rsidR="00000000" w:rsidRPr="00000000">
        <w:rPr>
          <w:rtl w:val="0"/>
        </w:rPr>
        <w:t xml:space="preserve">.</w:t>
      </w:r>
    </w:p>
    <w:p w:rsidR="00000000" w:rsidDel="00000000" w:rsidP="00000000" w:rsidRDefault="00000000" w:rsidRPr="00000000" w14:paraId="0000037B">
      <w:pPr>
        <w:spacing w:after="240" w:before="240" w:lineRule="auto"/>
        <w:rPr/>
      </w:pPr>
      <w:r w:rsidDel="00000000" w:rsidR="00000000" w:rsidRPr="00000000">
        <w:rPr>
          <w:rtl w:val="0"/>
        </w:rPr>
        <w:t xml:space="preserve">Bảng 3.14 cho thấy strict missingness làm giảm độ phủ quan sát từ 96.81% (baseline) xuống 86.47% (strict), nhưng thứ hạng lại ổn định hơn nữa (Spearman 0.9937; median absolute rank change = 3). Điều này hàm ý rằng khi áp dụng tiêu chuẩn dữ liệu nghiêm ngặt, thứ hạng thu được không mâu thuẫn với baseline; thay vào đó, strict missingness chủ yếu đóng vai trò như một phép kiểm tra “bảo thủ” để xác nhận rằng kết luận không bị điều khiển bởi các quan sát thiếu dữ liệu</w:t>
      </w:r>
    </w:p>
    <w:p w:rsidR="00000000" w:rsidDel="00000000" w:rsidP="00000000" w:rsidRDefault="00000000" w:rsidRPr="00000000" w14:paraId="0000037C">
      <w:pPr>
        <w:spacing w:after="240" w:before="240" w:lineRule="auto"/>
        <w:rPr>
          <w:b w:val="1"/>
          <w:bCs w:val="1"/>
        </w:rPr>
      </w:pPr>
      <w:r w:rsidDel="00000000" w:rsidR="00000000" w:rsidRPr="00000000">
        <w:rPr>
          <w:b w:val="1"/>
          <w:bCs w:val="1"/>
        </w:rPr>
        <w:drawing>
          <wp:inline distB="114300" distT="114300" distL="114300" distR="114300">
            <wp:extent cx="5731200" cy="5727700"/>
            <wp:effectExtent b="0" l="0" r="0" t="0"/>
            <wp:docPr id="18" name="image30.png"/>
            <a:graphic>
              <a:graphicData uri="http://schemas.openxmlformats.org/drawingml/2006/picture">
                <pic:pic>
                  <pic:nvPicPr>
                    <pic:cNvPr id="0" name="image30.png"/>
                    <pic:cNvPicPr preferRelativeResize="0"/>
                  </pic:nvPicPr>
                  <pic:blipFill>
                    <a:blip r:embed="rId22"/>
                    <a:srcRect b="0" l="0" r="0" t="0"/>
                    <a:stretch>
                      <a:fillRect/>
                    </a:stretch>
                  </pic:blipFill>
                  <pic:spPr>
                    <a:xfrm>
                      <a:off x="0" y="0"/>
                      <a:ext cx="5731200" cy="5727700"/>
                    </a:xfrm>
                    <a:prstGeom prst="rect"/>
                    <a:ln/>
                  </pic:spPr>
                </pic:pic>
              </a:graphicData>
            </a:graphic>
          </wp:inline>
        </w:drawing>
      </w:r>
      <w:r w:rsidDel="00000000" w:rsidR="00000000" w:rsidRPr="00000000">
        <w:rPr>
          <w:rtl w:val="0"/>
        </w:rPr>
      </w:r>
    </w:p>
    <w:p w:rsidR="00000000" w:rsidDel="00000000" w:rsidP="00000000" w:rsidRDefault="00000000" w:rsidRPr="00000000" w14:paraId="0000037D">
      <w:pPr>
        <w:spacing w:after="240" w:before="240" w:lineRule="auto"/>
        <w:rPr>
          <w:i w:val="1"/>
          <w:iCs w:val="1"/>
        </w:rPr>
      </w:pPr>
      <w:r w:rsidDel="00000000" w:rsidR="00000000" w:rsidRPr="00000000">
        <w:rPr>
          <w:i w:val="1"/>
          <w:iCs w:val="1"/>
          <w:rtl w:val="0"/>
        </w:rPr>
        <w:t xml:space="preserve">Figure 3.16. Rank robustness: baseline vs strict missingness.</w:t>
      </w:r>
    </w:p>
    <w:p w:rsidR="00000000" w:rsidDel="00000000" w:rsidP="00000000" w:rsidRDefault="00000000" w:rsidRPr="00000000" w14:paraId="0000037E">
      <w:pPr>
        <w:spacing w:after="240" w:before="240" w:lineRule="auto"/>
        <w:rPr/>
      </w:pPr>
      <w:r w:rsidDel="00000000" w:rsidR="00000000" w:rsidRPr="00000000">
        <w:rPr>
          <w:rtl w:val="0"/>
        </w:rPr>
        <w:t xml:space="preserve">Hình 3.16 cho thấy mức bám đường chéo rất cao, phản ánh sự ổn định mạnh của thứ hạng giữa baseline và strict missingness. Từ góc độ kiểm toán chỉ số, đây là một dấu hiệu quan trọng: thứ hạng DII-Core không bị đảo lộn khi áp dụng tiêu chuẩn dữ liệu nghiêm ngặt hơn, do đó các kết luận tổng quát ở Chương 4 ít có khả năng là sản phẩm của lựa chọn xử lý thiếu dữ liệu.</w:t>
      </w:r>
    </w:p>
    <w:p w:rsidR="00000000" w:rsidDel="00000000" w:rsidP="00000000" w:rsidRDefault="00000000" w:rsidRPr="00000000" w14:paraId="0000037F">
      <w:pPr>
        <w:pStyle w:val="Heading3"/>
        <w:keepNext w:val="0"/>
        <w:widowControl w:val="1"/>
        <w:spacing w:after="80" w:before="280" w:lineRule="auto"/>
        <w:rPr/>
      </w:pPr>
      <w:bookmarkStart w:colFirst="0" w:colLast="0" w:name="_uf31b8ofn9iy" w:id="51"/>
      <w:bookmarkEnd w:id="51"/>
      <w:r w:rsidDel="00000000" w:rsidR="00000000" w:rsidRPr="00000000">
        <w:rPr>
          <w:rtl w:val="0"/>
        </w:rPr>
        <w:t xml:space="preserve">Bảng 3.17. Top 10 quốc gia có |thay đổi thứ hạng| lớn nhất (C3: strict trừ baseline)</w:t>
      </w:r>
    </w:p>
    <w:tbl>
      <w:tblPr>
        <w:tblStyle w:val="Table21"/>
        <w:tblW w:w="9025.511811023624"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1370.1805393816471"/>
        <w:gridCol w:w="1516.0384677674351"/>
        <w:gridCol w:w="1476.2590327531293"/>
        <w:gridCol w:w="1211.0627993244234"/>
        <w:gridCol w:w="3451.970971796988"/>
        <w:tblGridChange w:id="0">
          <w:tblGrid>
            <w:gridCol w:w="1370.1805393816471"/>
            <w:gridCol w:w="1516.0384677674351"/>
            <w:gridCol w:w="1476.2590327531293"/>
            <w:gridCol w:w="1211.0627993244234"/>
            <w:gridCol w:w="3451.970971796988"/>
          </w:tblGrid>
        </w:tblGridChange>
      </w:tblGrid>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80">
            <w:pPr>
              <w:spacing w:after="240" w:before="240" w:lineRule="auto"/>
              <w:jc w:val="center"/>
              <w:rPr/>
            </w:pPr>
            <w:r w:rsidDel="00000000" w:rsidR="00000000" w:rsidRPr="00000000">
              <w:rPr>
                <w:b w:val="1"/>
                <w:bCs w:val="1"/>
                <w:rtl w:val="0"/>
              </w:rPr>
              <w:t xml:space="preserve">country_iso3</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81">
            <w:pPr>
              <w:spacing w:after="240" w:before="240" w:lineRule="auto"/>
              <w:jc w:val="center"/>
              <w:rPr/>
            </w:pPr>
            <w:r w:rsidDel="00000000" w:rsidR="00000000" w:rsidRPr="00000000">
              <w:rPr>
                <w:b w:val="1"/>
                <w:bCs w:val="1"/>
                <w:rtl w:val="0"/>
              </w:rPr>
              <w:t xml:space="preserve">country_name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82">
            <w:pPr>
              <w:spacing w:after="240" w:before="240" w:lineRule="auto"/>
              <w:jc w:val="center"/>
              <w:rPr/>
            </w:pPr>
            <w:r w:rsidDel="00000000" w:rsidR="00000000" w:rsidRPr="00000000">
              <w:rPr>
                <w:b w:val="1"/>
                <w:bCs w:val="1"/>
                <w:rtl w:val="0"/>
              </w:rPr>
              <w:t xml:space="preserve">rank_baseline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83">
            <w:pPr>
              <w:spacing w:after="240" w:before="240" w:lineRule="auto"/>
              <w:jc w:val="center"/>
              <w:rPr/>
            </w:pPr>
            <w:r w:rsidDel="00000000" w:rsidR="00000000" w:rsidRPr="00000000">
              <w:rPr>
                <w:b w:val="1"/>
                <w:bCs w:val="1"/>
                <w:rtl w:val="0"/>
              </w:rPr>
              <w:t xml:space="preserve">rank_strict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84">
            <w:pPr>
              <w:spacing w:after="240" w:before="240" w:lineRule="auto"/>
              <w:jc w:val="center"/>
              <w:rPr/>
            </w:pPr>
            <w:r w:rsidDel="00000000" w:rsidR="00000000" w:rsidRPr="00000000">
              <w:rPr>
                <w:b w:val="1"/>
                <w:bCs w:val="1"/>
                <w:rtl w:val="0"/>
              </w:rPr>
              <w:t xml:space="preserve">rank_change_strict_minus_baseline</w:t>
            </w:r>
            <w:r w:rsidDel="00000000" w:rsidR="00000000" w:rsidRPr="00000000">
              <w:rPr>
                <w:rtl w:val="0"/>
              </w:rPr>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85">
            <w:pPr>
              <w:spacing w:after="240" w:before="240" w:lineRule="auto"/>
              <w:rPr/>
            </w:pPr>
            <w:r w:rsidDel="00000000" w:rsidR="00000000" w:rsidRPr="00000000">
              <w:rPr>
                <w:rtl w:val="0"/>
              </w:rPr>
              <w:t xml:space="preserve">PLW</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86">
            <w:pPr>
              <w:spacing w:after="240" w:before="240" w:lineRule="auto"/>
              <w:rPr/>
            </w:pPr>
            <w:r w:rsidDel="00000000" w:rsidR="00000000" w:rsidRPr="00000000">
              <w:rPr>
                <w:rtl w:val="0"/>
              </w:rPr>
              <w:t xml:space="preserve">Palau</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87">
            <w:pPr>
              <w:spacing w:after="240" w:before="240" w:lineRule="auto"/>
              <w:rPr/>
            </w:pPr>
            <w:r w:rsidDel="00000000" w:rsidR="00000000" w:rsidRPr="00000000">
              <w:rPr>
                <w:rtl w:val="0"/>
              </w:rPr>
              <w:t xml:space="preserve">64.0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88">
            <w:pPr>
              <w:spacing w:after="240" w:before="240" w:lineRule="auto"/>
              <w:rPr/>
            </w:pPr>
            <w:r w:rsidDel="00000000" w:rsidR="00000000" w:rsidRPr="00000000">
              <w:rPr>
                <w:rtl w:val="0"/>
              </w:rPr>
              <w:t xml:space="preserve">109.0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89">
            <w:pPr>
              <w:spacing w:after="240" w:before="240" w:lineRule="auto"/>
              <w:rPr/>
            </w:pPr>
            <w:r w:rsidDel="00000000" w:rsidR="00000000" w:rsidRPr="00000000">
              <w:rPr>
                <w:rtl w:val="0"/>
              </w:rPr>
              <w:t xml:space="preserve">45.0</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8A">
            <w:pPr>
              <w:spacing w:after="240" w:before="240" w:lineRule="auto"/>
              <w:rPr/>
            </w:pPr>
            <w:r w:rsidDel="00000000" w:rsidR="00000000" w:rsidRPr="00000000">
              <w:rPr>
                <w:rtl w:val="0"/>
              </w:rPr>
              <w:t xml:space="preserve">LBY</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8B">
            <w:pPr>
              <w:spacing w:after="240" w:before="240" w:lineRule="auto"/>
              <w:rPr/>
            </w:pPr>
            <w:r w:rsidDel="00000000" w:rsidR="00000000" w:rsidRPr="00000000">
              <w:rPr>
                <w:rtl w:val="0"/>
              </w:rPr>
              <w:t xml:space="preserve">Libya</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8C">
            <w:pPr>
              <w:spacing w:after="240" w:before="240" w:lineRule="auto"/>
              <w:rPr/>
            </w:pPr>
            <w:r w:rsidDel="00000000" w:rsidR="00000000" w:rsidRPr="00000000">
              <w:rPr>
                <w:rtl w:val="0"/>
              </w:rPr>
              <w:t xml:space="preserve">90.0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8D">
            <w:pPr>
              <w:spacing w:after="240" w:before="240" w:lineRule="auto"/>
              <w:rPr/>
            </w:pPr>
            <w:r w:rsidDel="00000000" w:rsidR="00000000" w:rsidRPr="00000000">
              <w:rPr>
                <w:rtl w:val="0"/>
              </w:rPr>
              <w:t xml:space="preserve">63.0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8E">
            <w:pPr>
              <w:spacing w:after="240" w:before="240" w:lineRule="auto"/>
              <w:rPr/>
            </w:pPr>
            <w:r w:rsidDel="00000000" w:rsidR="00000000" w:rsidRPr="00000000">
              <w:rPr>
                <w:rtl w:val="0"/>
              </w:rPr>
              <w:t xml:space="preserve">-27.0</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8F">
            <w:pPr>
              <w:spacing w:after="240" w:before="240" w:lineRule="auto"/>
              <w:rPr/>
            </w:pPr>
            <w:r w:rsidDel="00000000" w:rsidR="00000000" w:rsidRPr="00000000">
              <w:rPr>
                <w:rtl w:val="0"/>
              </w:rPr>
              <w:t xml:space="preserve">TUV</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90">
            <w:pPr>
              <w:spacing w:after="240" w:before="240" w:lineRule="auto"/>
              <w:rPr/>
            </w:pPr>
            <w:r w:rsidDel="00000000" w:rsidR="00000000" w:rsidRPr="00000000">
              <w:rPr>
                <w:rtl w:val="0"/>
              </w:rPr>
              <w:t xml:space="preserve">Tuvalu</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91">
            <w:pPr>
              <w:spacing w:after="240" w:before="240" w:lineRule="auto"/>
              <w:rPr/>
            </w:pPr>
            <w:r w:rsidDel="00000000" w:rsidR="00000000" w:rsidRPr="00000000">
              <w:rPr>
                <w:rtl w:val="0"/>
              </w:rPr>
              <w:t xml:space="preserve">139.0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92">
            <w:pPr>
              <w:spacing w:after="240" w:before="240" w:lineRule="auto"/>
              <w:rPr/>
            </w:pPr>
            <w:r w:rsidDel="00000000" w:rsidR="00000000" w:rsidRPr="00000000">
              <w:rPr>
                <w:rtl w:val="0"/>
              </w:rPr>
              <w:t xml:space="preserve">114.0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93">
            <w:pPr>
              <w:spacing w:after="240" w:before="240" w:lineRule="auto"/>
              <w:rPr/>
            </w:pPr>
            <w:r w:rsidDel="00000000" w:rsidR="00000000" w:rsidRPr="00000000">
              <w:rPr>
                <w:rtl w:val="0"/>
              </w:rPr>
              <w:t xml:space="preserve">-25.0</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94">
            <w:pPr>
              <w:spacing w:after="240" w:before="240" w:lineRule="auto"/>
              <w:rPr/>
            </w:pPr>
            <w:r w:rsidDel="00000000" w:rsidR="00000000" w:rsidRPr="00000000">
              <w:rPr>
                <w:rtl w:val="0"/>
              </w:rPr>
              <w:t xml:space="preserve">BMU</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95">
            <w:pPr>
              <w:spacing w:after="240" w:before="240" w:lineRule="auto"/>
              <w:rPr/>
            </w:pPr>
            <w:r w:rsidDel="00000000" w:rsidR="00000000" w:rsidRPr="00000000">
              <w:rPr>
                <w:rtl w:val="0"/>
              </w:rPr>
              <w:t xml:space="preserve">Bermuda</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96">
            <w:pPr>
              <w:spacing w:after="240" w:before="240" w:lineRule="auto"/>
              <w:rPr/>
            </w:pPr>
            <w:r w:rsidDel="00000000" w:rsidR="00000000" w:rsidRPr="00000000">
              <w:rPr>
                <w:rtl w:val="0"/>
              </w:rPr>
              <w:t xml:space="preserve">68.0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97">
            <w:pPr>
              <w:spacing w:after="240" w:before="240" w:lineRule="auto"/>
              <w:rPr/>
            </w:pPr>
            <w:r w:rsidDel="00000000" w:rsidR="00000000" w:rsidRPr="00000000">
              <w:rPr>
                <w:rtl w:val="0"/>
              </w:rPr>
              <w:t xml:space="preserve">44.0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98">
            <w:pPr>
              <w:spacing w:after="240" w:before="240" w:lineRule="auto"/>
              <w:rPr/>
            </w:pPr>
            <w:r w:rsidDel="00000000" w:rsidR="00000000" w:rsidRPr="00000000">
              <w:rPr>
                <w:rtl w:val="0"/>
              </w:rPr>
              <w:t xml:space="preserve">-24.0</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99">
            <w:pPr>
              <w:spacing w:after="240" w:before="240" w:lineRule="auto"/>
              <w:rPr/>
            </w:pPr>
            <w:r w:rsidDel="00000000" w:rsidR="00000000" w:rsidRPr="00000000">
              <w:rPr>
                <w:rtl w:val="0"/>
              </w:rPr>
              <w:t xml:space="preserve">GTM</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9A">
            <w:pPr>
              <w:spacing w:after="240" w:before="240" w:lineRule="auto"/>
              <w:rPr/>
            </w:pPr>
            <w:r w:rsidDel="00000000" w:rsidR="00000000" w:rsidRPr="00000000">
              <w:rPr>
                <w:rtl w:val="0"/>
              </w:rPr>
              <w:t xml:space="preserve">Guatemala</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9B">
            <w:pPr>
              <w:spacing w:after="240" w:before="240" w:lineRule="auto"/>
              <w:rPr/>
            </w:pPr>
            <w:r w:rsidDel="00000000" w:rsidR="00000000" w:rsidRPr="00000000">
              <w:rPr>
                <w:rtl w:val="0"/>
              </w:rPr>
              <w:t xml:space="preserve">159.0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9C">
            <w:pPr>
              <w:spacing w:after="240" w:before="240" w:lineRule="auto"/>
              <w:rPr/>
            </w:pPr>
            <w:r w:rsidDel="00000000" w:rsidR="00000000" w:rsidRPr="00000000">
              <w:rPr>
                <w:rtl w:val="0"/>
              </w:rPr>
              <w:t xml:space="preserve">136.0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9D">
            <w:pPr>
              <w:spacing w:after="240" w:before="240" w:lineRule="auto"/>
              <w:rPr/>
            </w:pPr>
            <w:r w:rsidDel="00000000" w:rsidR="00000000" w:rsidRPr="00000000">
              <w:rPr>
                <w:rtl w:val="0"/>
              </w:rPr>
              <w:t xml:space="preserve">-23.0</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9E">
            <w:pPr>
              <w:spacing w:after="240" w:before="240" w:lineRule="auto"/>
              <w:rPr/>
            </w:pPr>
            <w:r w:rsidDel="00000000" w:rsidR="00000000" w:rsidRPr="00000000">
              <w:rPr>
                <w:rtl w:val="0"/>
              </w:rPr>
              <w:t xml:space="preserve">GIB</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9F">
            <w:pPr>
              <w:spacing w:after="240" w:before="240" w:lineRule="auto"/>
              <w:rPr/>
            </w:pPr>
            <w:r w:rsidDel="00000000" w:rsidR="00000000" w:rsidRPr="00000000">
              <w:rPr>
                <w:rtl w:val="0"/>
              </w:rPr>
              <w:t xml:space="preserve">Gibraltar</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A0">
            <w:pPr>
              <w:spacing w:after="240" w:before="240" w:lineRule="auto"/>
              <w:rPr/>
            </w:pPr>
            <w:r w:rsidDel="00000000" w:rsidR="00000000" w:rsidRPr="00000000">
              <w:rPr>
                <w:rtl w:val="0"/>
              </w:rPr>
              <w:t xml:space="preserve">27.0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A1">
            <w:pPr>
              <w:spacing w:after="240" w:before="240" w:lineRule="auto"/>
              <w:rPr/>
            </w:pPr>
            <w:r w:rsidDel="00000000" w:rsidR="00000000" w:rsidRPr="00000000">
              <w:rPr>
                <w:rtl w:val="0"/>
              </w:rPr>
              <w:t xml:space="preserve">6.0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A2">
            <w:pPr>
              <w:spacing w:after="240" w:before="240" w:lineRule="auto"/>
              <w:rPr/>
            </w:pPr>
            <w:r w:rsidDel="00000000" w:rsidR="00000000" w:rsidRPr="00000000">
              <w:rPr>
                <w:rtl w:val="0"/>
              </w:rPr>
              <w:t xml:space="preserve">-21.0</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A3">
            <w:pPr>
              <w:spacing w:after="240" w:before="240" w:lineRule="auto"/>
              <w:rPr/>
            </w:pPr>
            <w:r w:rsidDel="00000000" w:rsidR="00000000" w:rsidRPr="00000000">
              <w:rPr>
                <w:rtl w:val="0"/>
              </w:rPr>
              <w:t xml:space="preserve">BWA</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A4">
            <w:pPr>
              <w:spacing w:after="240" w:before="240" w:lineRule="auto"/>
              <w:rPr/>
            </w:pPr>
            <w:r w:rsidDel="00000000" w:rsidR="00000000" w:rsidRPr="00000000">
              <w:rPr>
                <w:rtl w:val="0"/>
              </w:rPr>
              <w:t xml:space="preserve">Botswana</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A5">
            <w:pPr>
              <w:spacing w:after="240" w:before="240" w:lineRule="auto"/>
              <w:rPr/>
            </w:pPr>
            <w:r w:rsidDel="00000000" w:rsidR="00000000" w:rsidRPr="00000000">
              <w:rPr>
                <w:rtl w:val="0"/>
              </w:rPr>
              <w:t xml:space="preserve">127.0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A6">
            <w:pPr>
              <w:spacing w:after="240" w:before="240" w:lineRule="auto"/>
              <w:rPr/>
            </w:pPr>
            <w:r w:rsidDel="00000000" w:rsidR="00000000" w:rsidRPr="00000000">
              <w:rPr>
                <w:rtl w:val="0"/>
              </w:rPr>
              <w:t xml:space="preserve">108.0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A7">
            <w:pPr>
              <w:spacing w:after="240" w:before="240" w:lineRule="auto"/>
              <w:rPr/>
            </w:pPr>
            <w:r w:rsidDel="00000000" w:rsidR="00000000" w:rsidRPr="00000000">
              <w:rPr>
                <w:rtl w:val="0"/>
              </w:rPr>
              <w:t xml:space="preserve">-19.0</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A8">
            <w:pPr>
              <w:spacing w:after="240" w:before="240" w:lineRule="auto"/>
              <w:rPr/>
            </w:pPr>
            <w:r w:rsidDel="00000000" w:rsidR="00000000" w:rsidRPr="00000000">
              <w:rPr>
                <w:rtl w:val="0"/>
              </w:rPr>
              <w:t xml:space="preserve">IRQ</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A9">
            <w:pPr>
              <w:spacing w:after="240" w:before="240" w:lineRule="auto"/>
              <w:rPr/>
            </w:pPr>
            <w:r w:rsidDel="00000000" w:rsidR="00000000" w:rsidRPr="00000000">
              <w:rPr>
                <w:rtl w:val="0"/>
              </w:rPr>
              <w:t xml:space="preserve">Iraq</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AA">
            <w:pPr>
              <w:spacing w:after="240" w:before="240" w:lineRule="auto"/>
              <w:rPr/>
            </w:pPr>
            <w:r w:rsidDel="00000000" w:rsidR="00000000" w:rsidRPr="00000000">
              <w:rPr>
                <w:rtl w:val="0"/>
              </w:rPr>
              <w:t xml:space="preserve">154.0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AB">
            <w:pPr>
              <w:spacing w:after="240" w:before="240" w:lineRule="auto"/>
              <w:rPr/>
            </w:pPr>
            <w:r w:rsidDel="00000000" w:rsidR="00000000" w:rsidRPr="00000000">
              <w:rPr>
                <w:rtl w:val="0"/>
              </w:rPr>
              <w:t xml:space="preserve">135.0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AC">
            <w:pPr>
              <w:spacing w:after="240" w:before="240" w:lineRule="auto"/>
              <w:rPr/>
            </w:pPr>
            <w:r w:rsidDel="00000000" w:rsidR="00000000" w:rsidRPr="00000000">
              <w:rPr>
                <w:rtl w:val="0"/>
              </w:rPr>
              <w:t xml:space="preserve">-19.0</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AD">
            <w:pPr>
              <w:spacing w:after="240" w:before="240" w:lineRule="auto"/>
              <w:rPr/>
            </w:pPr>
            <w:r w:rsidDel="00000000" w:rsidR="00000000" w:rsidRPr="00000000">
              <w:rPr>
                <w:rtl w:val="0"/>
              </w:rPr>
              <w:t xml:space="preserve">SLE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AE">
            <w:pPr>
              <w:spacing w:after="240" w:before="240" w:lineRule="auto"/>
              <w:rPr/>
            </w:pPr>
            <w:r w:rsidDel="00000000" w:rsidR="00000000" w:rsidRPr="00000000">
              <w:rPr>
                <w:rtl w:val="0"/>
              </w:rPr>
              <w:t xml:space="preserve">Sierra Leone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AF">
            <w:pPr>
              <w:spacing w:after="240" w:before="240" w:lineRule="auto"/>
              <w:rPr/>
            </w:pPr>
            <w:r w:rsidDel="00000000" w:rsidR="00000000" w:rsidRPr="00000000">
              <w:rPr>
                <w:rtl w:val="0"/>
              </w:rPr>
              <w:t xml:space="preserve">193.0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B0">
            <w:pPr>
              <w:spacing w:after="240" w:before="240" w:lineRule="auto"/>
              <w:rPr/>
            </w:pPr>
            <w:r w:rsidDel="00000000" w:rsidR="00000000" w:rsidRPr="00000000">
              <w:rPr>
                <w:rtl w:val="0"/>
              </w:rPr>
              <w:t xml:space="preserve">174.0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B1">
            <w:pPr>
              <w:spacing w:after="240" w:before="240" w:lineRule="auto"/>
              <w:rPr/>
            </w:pPr>
            <w:r w:rsidDel="00000000" w:rsidR="00000000" w:rsidRPr="00000000">
              <w:rPr>
                <w:rtl w:val="0"/>
              </w:rPr>
              <w:t xml:space="preserve">-19.0</w:t>
            </w:r>
          </w:p>
        </w:tc>
      </w:tr>
      <w:tr>
        <w:trPr>
          <w:cantSplit w:val="0"/>
          <w:trHeight w:val="77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B2">
            <w:pPr>
              <w:spacing w:after="240" w:before="240" w:lineRule="auto"/>
              <w:rPr/>
            </w:pPr>
            <w:r w:rsidDel="00000000" w:rsidR="00000000" w:rsidRPr="00000000">
              <w:rPr>
                <w:rtl w:val="0"/>
              </w:rPr>
              <w:t xml:space="preserve">PRI</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B3">
            <w:pPr>
              <w:spacing w:after="240" w:before="240" w:lineRule="auto"/>
              <w:rPr/>
            </w:pPr>
            <w:r w:rsidDel="00000000" w:rsidR="00000000" w:rsidRPr="00000000">
              <w:rPr>
                <w:rtl w:val="0"/>
              </w:rPr>
              <w:t xml:space="preserve">Puerto Rico (US)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B4">
            <w:pPr>
              <w:spacing w:after="240" w:before="240" w:lineRule="auto"/>
              <w:rPr/>
            </w:pPr>
            <w:r w:rsidDel="00000000" w:rsidR="00000000" w:rsidRPr="00000000">
              <w:rPr>
                <w:rtl w:val="0"/>
              </w:rPr>
              <w:t xml:space="preserve">62.0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B5">
            <w:pPr>
              <w:spacing w:after="240" w:before="240" w:lineRule="auto"/>
              <w:rPr/>
            </w:pPr>
            <w:r w:rsidDel="00000000" w:rsidR="00000000" w:rsidRPr="00000000">
              <w:rPr>
                <w:rtl w:val="0"/>
              </w:rPr>
              <w:t xml:space="preserve">80.0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B6">
            <w:pPr>
              <w:spacing w:after="240" w:before="240" w:lineRule="auto"/>
              <w:rPr/>
            </w:pPr>
            <w:r w:rsidDel="00000000" w:rsidR="00000000" w:rsidRPr="00000000">
              <w:rPr>
                <w:rtl w:val="0"/>
              </w:rPr>
              <w:t xml:space="preserve">18.0</w:t>
            </w:r>
          </w:p>
        </w:tc>
      </w:tr>
    </w:tbl>
    <w:p w:rsidR="00000000" w:rsidDel="00000000" w:rsidP="00000000" w:rsidRDefault="00000000" w:rsidRPr="00000000" w14:paraId="000003B7">
      <w:pPr>
        <w:spacing w:after="240" w:before="240" w:lineRule="auto"/>
        <w:rPr/>
      </w:pPr>
      <w:r w:rsidDel="00000000" w:rsidR="00000000" w:rsidRPr="00000000">
        <w:rPr>
          <w:rtl w:val="0"/>
        </w:rPr>
        <w:t xml:space="preserve">Các trường hợp biến động lớn trong kiểm tra strict missingness thường là nơi việc áp dụng tiêu chuẩn dữ liệu nghiêm ngặt có thể loại bỏ một phần năm quan sát hoặc làm thay đổi mức “đầy đủ thông tin” của quốc gia, từ đó dịch chuyển thứ hạng. Tuy nhiên, với tương quan Spearman gần 1, các biến động này mang tính cục bộ; điều quan trọng là nghiên cứu đã công bố danh sách minh bạch để Chương 4 có thể tránh diễn giải quá mức đối với các trường hợp nhạy cảm.</w:t>
      </w:r>
    </w:p>
    <w:p w:rsidR="00000000" w:rsidDel="00000000" w:rsidP="00000000" w:rsidRDefault="00000000" w:rsidRPr="00000000" w14:paraId="000003B8">
      <w:pPr>
        <w:pStyle w:val="Heading2"/>
        <w:keepNext w:val="0"/>
        <w:keepLines w:val="0"/>
        <w:spacing w:after="80" w:before="360" w:line="259" w:lineRule="auto"/>
        <w:ind w:left="0"/>
        <w:rPr>
          <w:sz w:val="34"/>
          <w:szCs w:val="34"/>
        </w:rPr>
      </w:pPr>
      <w:bookmarkStart w:colFirst="0" w:colLast="0" w:name="_8m4rdapacu4u" w:id="52"/>
      <w:bookmarkEnd w:id="52"/>
      <w:r w:rsidDel="00000000" w:rsidR="00000000" w:rsidRPr="00000000">
        <w:rPr>
          <w:sz w:val="34"/>
          <w:szCs w:val="34"/>
          <w:rtl w:val="0"/>
        </w:rPr>
        <w:t xml:space="preserve">3.8. Kiểm định giá trị hội tụ thông qua so sánh benchmark (benchmark validation)</w:t>
      </w:r>
    </w:p>
    <w:p w:rsidR="00000000" w:rsidDel="00000000" w:rsidP="00000000" w:rsidRDefault="00000000" w:rsidRPr="00000000" w14:paraId="000003B9">
      <w:pPr>
        <w:spacing w:after="240" w:before="240" w:lineRule="auto"/>
        <w:rPr/>
      </w:pPr>
      <w:r w:rsidDel="00000000" w:rsidR="00000000" w:rsidRPr="00000000">
        <w:rPr>
          <w:rtl w:val="0"/>
        </w:rPr>
        <w:t xml:space="preserve">Sau khi xác lập cấu trúc đo lường (Mục 3.5), xây dựng typology mô tả (Mục 3.6) và kiểm tra độ bền của thứ hạng dưới các thay đổi kỹ thuật hợp lý (Mục 3.7), bước tiếp theo là đánh giá </w:t>
      </w:r>
      <w:r w:rsidDel="00000000" w:rsidR="00000000" w:rsidRPr="00000000">
        <w:rPr>
          <w:b w:val="1"/>
          <w:bCs w:val="1"/>
          <w:rtl w:val="0"/>
        </w:rPr>
        <w:t xml:space="preserve">giá trị hội tụ (convergent validity)</w:t>
      </w:r>
      <w:r w:rsidDel="00000000" w:rsidR="00000000" w:rsidRPr="00000000">
        <w:rPr>
          <w:rtl w:val="0"/>
        </w:rPr>
        <w:t xml:space="preserve"> của DII-Core. Theo thông lệ trong nghiên cứu chỉ số tổng hợp, một chỉ số mới được xem là có giá trị hội tụ nếu thứ hạng hoặc điểm số của nó </w:t>
      </w:r>
      <w:r w:rsidDel="00000000" w:rsidR="00000000" w:rsidRPr="00000000">
        <w:rPr>
          <w:b w:val="1"/>
          <w:bCs w:val="1"/>
          <w:rtl w:val="0"/>
        </w:rPr>
        <w:t xml:space="preserve">đồng biến mạnh</w:t>
      </w:r>
      <w:r w:rsidDel="00000000" w:rsidR="00000000" w:rsidRPr="00000000">
        <w:rPr>
          <w:rtl w:val="0"/>
        </w:rPr>
        <w:t xml:space="preserve"> với các chỉ số độc lập, đã được sử dụng rộng rãi và đo lường các khía cạnh liên quan về cùng một hiện tượng.</w:t>
      </w:r>
    </w:p>
    <w:p w:rsidR="00000000" w:rsidDel="00000000" w:rsidP="00000000" w:rsidRDefault="00000000" w:rsidRPr="00000000" w14:paraId="000003BA">
      <w:pPr>
        <w:spacing w:after="240" w:before="240" w:lineRule="auto"/>
        <w:rPr/>
      </w:pPr>
      <w:r w:rsidDel="00000000" w:rsidR="00000000" w:rsidRPr="00000000">
        <w:rPr>
          <w:rtl w:val="0"/>
        </w:rPr>
        <w:t xml:space="preserve">Trong nghiên cứu này, DII-Core được đối chiếu với ba chỉ số ngoại sinh đại diện cho các lát cắt khác nhau của chuyển đổi số và bao trùm số:</w:t>
      </w:r>
    </w:p>
    <w:p w:rsidR="00000000" w:rsidDel="00000000" w:rsidP="00000000" w:rsidRDefault="00000000" w:rsidRPr="00000000" w14:paraId="000003BB">
      <w:pPr>
        <w:numPr>
          <w:ilvl w:val="0"/>
          <w:numId w:val="3"/>
        </w:numPr>
        <w:spacing w:after="0" w:afterAutospacing="0" w:before="240" w:lineRule="auto"/>
        <w:ind w:left="720" w:hanging="360"/>
        <w:jc w:val="left"/>
      </w:pPr>
      <w:r w:rsidDel="00000000" w:rsidR="00000000" w:rsidRPr="00000000">
        <w:rPr>
          <w:b w:val="1"/>
          <w:bCs w:val="1"/>
          <w:rtl w:val="0"/>
        </w:rPr>
        <w:t xml:space="preserve">EGDI (E-Government Development Index)</w:t>
      </w:r>
      <w:r w:rsidDel="00000000" w:rsidR="00000000" w:rsidRPr="00000000">
        <w:rPr>
          <w:rtl w:val="0"/>
        </w:rPr>
        <w:t xml:space="preserve"> – phản ánh năng lực chính phủ điện tử và cung cấp dịch vụ công số;</w:t>
      </w:r>
    </w:p>
    <w:p w:rsidR="00000000" w:rsidDel="00000000" w:rsidP="00000000" w:rsidRDefault="00000000" w:rsidRPr="00000000" w14:paraId="000003BC">
      <w:pPr>
        <w:numPr>
          <w:ilvl w:val="0"/>
          <w:numId w:val="3"/>
        </w:numPr>
        <w:spacing w:after="0" w:afterAutospacing="0" w:before="0" w:beforeAutospacing="0" w:lineRule="auto"/>
        <w:ind w:left="720" w:hanging="360"/>
        <w:jc w:val="left"/>
      </w:pPr>
      <w:r w:rsidDel="00000000" w:rsidR="00000000" w:rsidRPr="00000000">
        <w:rPr>
          <w:b w:val="1"/>
          <w:bCs w:val="1"/>
          <w:rtl w:val="0"/>
        </w:rPr>
        <w:t xml:space="preserve">NRI (Network Readiness Index)</w:t>
      </w:r>
      <w:r w:rsidDel="00000000" w:rsidR="00000000" w:rsidRPr="00000000">
        <w:rPr>
          <w:rtl w:val="0"/>
        </w:rPr>
        <w:t xml:space="preserve"> – đo lường mức độ sẵn sàng của nền kinh tế – xã hội cho chuyển đổi số;</w:t>
      </w:r>
    </w:p>
    <w:p w:rsidR="00000000" w:rsidDel="00000000" w:rsidP="00000000" w:rsidRDefault="00000000" w:rsidRPr="00000000" w14:paraId="000003BD">
      <w:pPr>
        <w:numPr>
          <w:ilvl w:val="0"/>
          <w:numId w:val="3"/>
        </w:numPr>
        <w:spacing w:after="240" w:before="0" w:beforeAutospacing="0" w:lineRule="auto"/>
        <w:ind w:left="720" w:hanging="360"/>
        <w:jc w:val="left"/>
      </w:pPr>
      <w:r w:rsidDel="00000000" w:rsidR="00000000" w:rsidRPr="00000000">
        <w:rPr>
          <w:b w:val="1"/>
          <w:bCs w:val="1"/>
          <w:rtl w:val="0"/>
        </w:rPr>
        <w:t xml:space="preserve">MCI (Mobile Connectivity Index)</w:t>
      </w:r>
      <w:r w:rsidDel="00000000" w:rsidR="00000000" w:rsidRPr="00000000">
        <w:rPr>
          <w:rtl w:val="0"/>
        </w:rPr>
        <w:t xml:space="preserve"> – tập trung vào kết nối di động như một nền tảng hạ tầng số cốt lõi.</w:t>
      </w:r>
    </w:p>
    <w:p w:rsidR="00000000" w:rsidDel="00000000" w:rsidP="00000000" w:rsidRDefault="00000000" w:rsidRPr="00000000" w14:paraId="000003BE">
      <w:pPr>
        <w:spacing w:after="240" w:before="240" w:lineRule="auto"/>
        <w:rPr/>
      </w:pPr>
      <w:r w:rsidDel="00000000" w:rsidR="00000000" w:rsidRPr="00000000">
        <w:rPr>
          <w:rtl w:val="0"/>
        </w:rPr>
        <w:t xml:space="preserve">Việc lựa chọn ba benchmark này liên kết trực tiếp với cấu trúc trụ của DII-Core đã trình bày ở Mục 3.5: mỗi chỉ số benchmark có mức giao thoa khác nhau với các trụ Access &amp; Adoption, Infrastructure Capacity và Human Capital, qua đó cho phép đánh giá tính nhất quán của DII-Core từ nhiều góc độ.</w:t>
      </w:r>
    </w:p>
    <w:p w:rsidR="00000000" w:rsidDel="00000000" w:rsidP="00000000" w:rsidRDefault="00000000" w:rsidRPr="00000000" w14:paraId="000003BF">
      <w:pPr>
        <w:pStyle w:val="Heading3"/>
        <w:keepNext w:val="0"/>
        <w:widowControl w:val="1"/>
        <w:spacing w:after="80" w:before="280" w:lineRule="auto"/>
        <w:rPr/>
      </w:pPr>
      <w:bookmarkStart w:colFirst="0" w:colLast="0" w:name="_y65hqac1xm29" w:id="53"/>
      <w:bookmarkEnd w:id="53"/>
      <w:r w:rsidDel="00000000" w:rsidR="00000000" w:rsidRPr="00000000">
        <w:rPr>
          <w:rtl w:val="0"/>
        </w:rPr>
        <w:t xml:space="preserve">3.8.1. Chiến lược so sánh và thước đo</w:t>
      </w:r>
    </w:p>
    <w:p w:rsidR="00000000" w:rsidDel="00000000" w:rsidP="00000000" w:rsidRDefault="00000000" w:rsidRPr="00000000" w14:paraId="000003C0">
      <w:pPr>
        <w:spacing w:after="240" w:before="240" w:lineRule="auto"/>
        <w:rPr/>
      </w:pPr>
      <w:r w:rsidDel="00000000" w:rsidR="00000000" w:rsidRPr="00000000">
        <w:rPr>
          <w:rtl w:val="0"/>
        </w:rPr>
        <w:t xml:space="preserve">Theo quyết định phương pháp đã chốt, </w:t>
      </w:r>
      <w:r w:rsidDel="00000000" w:rsidR="00000000" w:rsidRPr="00000000">
        <w:rPr>
          <w:b w:val="1"/>
          <w:bCs w:val="1"/>
          <w:rtl w:val="0"/>
        </w:rPr>
        <w:t xml:space="preserve">Spearman rank correlation</w:t>
      </w:r>
      <w:r w:rsidDel="00000000" w:rsidR="00000000" w:rsidRPr="00000000">
        <w:rPr>
          <w:rtl w:val="0"/>
        </w:rPr>
        <w:t xml:space="preserve"> được sử dụng làm thước đo chính để đánh giá giá trị hội tụ, vì mục tiêu là so sánh </w:t>
      </w:r>
      <w:r w:rsidDel="00000000" w:rsidR="00000000" w:rsidRPr="00000000">
        <w:rPr>
          <w:b w:val="1"/>
          <w:bCs w:val="1"/>
          <w:rtl w:val="0"/>
        </w:rPr>
        <w:t xml:space="preserve">thứ hạng quốc gia</w:t>
      </w:r>
      <w:r w:rsidDel="00000000" w:rsidR="00000000" w:rsidRPr="00000000">
        <w:rPr>
          <w:rtl w:val="0"/>
        </w:rPr>
        <w:t xml:space="preserve"> giữa các chỉ số, thay vì so sánh trực tiếp điểm số vốn được xây dựng trên các thang đo và giả định phân phối khác nhau. </w:t>
      </w:r>
      <w:r w:rsidDel="00000000" w:rsidR="00000000" w:rsidRPr="00000000">
        <w:rPr>
          <w:b w:val="1"/>
          <w:bCs w:val="1"/>
          <w:rtl w:val="0"/>
        </w:rPr>
        <w:t xml:space="preserve">Pearson correlation</w:t>
      </w:r>
      <w:r w:rsidDel="00000000" w:rsidR="00000000" w:rsidRPr="00000000">
        <w:rPr>
          <w:rtl w:val="0"/>
        </w:rPr>
        <w:t xml:space="preserve"> được báo cáo bổ trợ để cung cấp thông tin về mức độ đồng biến tuyến tính của điểm số chuẩn hoá.</w:t>
      </w:r>
    </w:p>
    <w:p w:rsidR="00000000" w:rsidDel="00000000" w:rsidP="00000000" w:rsidRDefault="00000000" w:rsidRPr="00000000" w14:paraId="000003C1">
      <w:pPr>
        <w:spacing w:after="240" w:before="240" w:lineRule="auto"/>
        <w:rPr/>
      </w:pPr>
      <w:r w:rsidDel="00000000" w:rsidR="00000000" w:rsidRPr="00000000">
        <w:rPr>
          <w:rtl w:val="0"/>
        </w:rPr>
        <w:t xml:space="preserve">So sánh được thực hiện trên </w:t>
      </w:r>
      <w:r w:rsidDel="00000000" w:rsidR="00000000" w:rsidRPr="00000000">
        <w:rPr>
          <w:b w:val="1"/>
          <w:bCs w:val="1"/>
          <w:rtl w:val="0"/>
        </w:rPr>
        <w:t xml:space="preserve">cross-section gần nhất khả dụng</w:t>
      </w:r>
      <w:r w:rsidDel="00000000" w:rsidR="00000000" w:rsidRPr="00000000">
        <w:rPr>
          <w:rtl w:val="0"/>
        </w:rPr>
        <w:t xml:space="preserve"> của từng benchmark (EGDI 2022, NRI 2022, MCI 2021), ghép nối với DII-Core cùng năm hoặc gần năm nhất. Cách làm này phù hợp với mục tiêu kiểm định hội tụ và tránh việc trộn lẫn động học thời gian với đánh giá cross-section.</w:t>
      </w:r>
    </w:p>
    <w:p w:rsidR="00000000" w:rsidDel="00000000" w:rsidP="00000000" w:rsidRDefault="00000000" w:rsidRPr="00000000" w14:paraId="000003C2">
      <w:pPr>
        <w:pStyle w:val="Heading3"/>
        <w:keepNext w:val="0"/>
        <w:widowControl w:val="1"/>
        <w:spacing w:after="80" w:before="280" w:lineRule="auto"/>
        <w:rPr/>
      </w:pPr>
      <w:bookmarkStart w:colFirst="0" w:colLast="0" w:name="_7yviq34xo7tu" w:id="54"/>
      <w:bookmarkEnd w:id="54"/>
      <w:r w:rsidDel="00000000" w:rsidR="00000000" w:rsidRPr="00000000">
        <w:rPr>
          <w:rtl w:val="0"/>
        </w:rPr>
        <w:t xml:space="preserve">Bảng 3.18. Tương quan giữa DII-Core và các benchmark (cross-section)</w:t>
      </w:r>
    </w:p>
    <w:tbl>
      <w:tblPr>
        <w:tblStyle w:val="Table22"/>
        <w:tblW w:w="697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1785"/>
        <w:gridCol w:w="1980"/>
        <w:gridCol w:w="1845"/>
        <w:gridCol w:w="1365"/>
        <w:tblGridChange w:id="0">
          <w:tblGrid>
            <w:gridCol w:w="1785"/>
            <w:gridCol w:w="1980"/>
            <w:gridCol w:w="1845"/>
            <w:gridCol w:w="1365"/>
          </w:tblGrid>
        </w:tblGridChange>
      </w:tblGrid>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C3">
            <w:pPr>
              <w:spacing w:after="240" w:before="240" w:lineRule="auto"/>
              <w:jc w:val="center"/>
              <w:rPr/>
            </w:pPr>
            <w:r w:rsidDel="00000000" w:rsidR="00000000" w:rsidRPr="00000000">
              <w:rPr>
                <w:b w:val="1"/>
                <w:bCs w:val="1"/>
                <w:rtl w:val="0"/>
              </w:rPr>
              <w:t xml:space="preserve">Benchmark</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C4">
            <w:pPr>
              <w:spacing w:after="240" w:before="240" w:lineRule="auto"/>
              <w:jc w:val="center"/>
              <w:rPr/>
            </w:pPr>
            <w:r w:rsidDel="00000000" w:rsidR="00000000" w:rsidRPr="00000000">
              <w:rPr>
                <w:b w:val="1"/>
                <w:bCs w:val="1"/>
                <w:rtl w:val="0"/>
              </w:rPr>
              <w:t xml:space="preserve">Số quốc gia (n)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C5">
            <w:pPr>
              <w:spacing w:after="240" w:before="240" w:lineRule="auto"/>
              <w:jc w:val="center"/>
              <w:rPr/>
            </w:pPr>
            <w:r w:rsidDel="00000000" w:rsidR="00000000" w:rsidRPr="00000000">
              <w:rPr>
                <w:b w:val="1"/>
                <w:bCs w:val="1"/>
                <w:rtl w:val="0"/>
              </w:rPr>
              <w:t xml:space="preserve">Spearman (rank)</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C6">
            <w:pPr>
              <w:spacing w:after="240" w:before="240" w:lineRule="auto"/>
              <w:jc w:val="center"/>
              <w:rPr/>
            </w:pPr>
            <w:r w:rsidDel="00000000" w:rsidR="00000000" w:rsidRPr="00000000">
              <w:rPr>
                <w:b w:val="1"/>
                <w:bCs w:val="1"/>
                <w:rtl w:val="0"/>
              </w:rPr>
              <w:t xml:space="preserve">Pearson (score)</w:t>
            </w:r>
            <w:r w:rsidDel="00000000" w:rsidR="00000000" w:rsidRPr="00000000">
              <w:rPr>
                <w:rtl w:val="0"/>
              </w:rPr>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C7">
            <w:pPr>
              <w:spacing w:after="240" w:before="240" w:lineRule="auto"/>
              <w:rPr/>
            </w:pPr>
            <w:r w:rsidDel="00000000" w:rsidR="00000000" w:rsidRPr="00000000">
              <w:rPr>
                <w:rtl w:val="0"/>
              </w:rPr>
              <w:t xml:space="preserve">EGDI 2022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C8">
            <w:pPr>
              <w:spacing w:after="240" w:before="240" w:lineRule="auto"/>
              <w:rPr/>
            </w:pPr>
            <w:r w:rsidDel="00000000" w:rsidR="00000000" w:rsidRPr="00000000">
              <w:rPr>
                <w:rtl w:val="0"/>
              </w:rPr>
              <w:t xml:space="preserve">772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C9">
            <w:pPr>
              <w:spacing w:after="240" w:before="240" w:lineRule="auto"/>
              <w:rPr/>
            </w:pPr>
            <w:r w:rsidDel="00000000" w:rsidR="00000000" w:rsidRPr="00000000">
              <w:rPr>
                <w:rtl w:val="0"/>
              </w:rPr>
              <w:t xml:space="preserve">0.8600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CA">
            <w:pPr>
              <w:spacing w:after="240" w:before="240" w:lineRule="auto"/>
              <w:rPr/>
            </w:pPr>
            <w:r w:rsidDel="00000000" w:rsidR="00000000" w:rsidRPr="00000000">
              <w:rPr>
                <w:rtl w:val="0"/>
              </w:rPr>
              <w:t xml:space="preserve">0.8468</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CB">
            <w:pPr>
              <w:spacing w:after="240" w:before="240" w:lineRule="auto"/>
              <w:rPr/>
            </w:pPr>
            <w:r w:rsidDel="00000000" w:rsidR="00000000" w:rsidRPr="00000000">
              <w:rPr>
                <w:rtl w:val="0"/>
              </w:rPr>
              <w:t xml:space="preserve">NRI 2022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CC">
            <w:pPr>
              <w:spacing w:after="240" w:before="240" w:lineRule="auto"/>
              <w:rPr/>
            </w:pPr>
            <w:r w:rsidDel="00000000" w:rsidR="00000000" w:rsidRPr="00000000">
              <w:rPr>
                <w:rtl w:val="0"/>
              </w:rPr>
              <w:t xml:space="preserve">521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CD">
            <w:pPr>
              <w:spacing w:after="240" w:before="240" w:lineRule="auto"/>
              <w:rPr/>
            </w:pPr>
            <w:r w:rsidDel="00000000" w:rsidR="00000000" w:rsidRPr="00000000">
              <w:rPr>
                <w:rtl w:val="0"/>
              </w:rPr>
              <w:t xml:space="preserve">0.9172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CE">
            <w:pPr>
              <w:spacing w:after="240" w:before="240" w:lineRule="auto"/>
              <w:rPr/>
            </w:pPr>
            <w:r w:rsidDel="00000000" w:rsidR="00000000" w:rsidRPr="00000000">
              <w:rPr>
                <w:rtl w:val="0"/>
              </w:rPr>
              <w:t xml:space="preserve">0.8939</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CF">
            <w:pPr>
              <w:spacing w:after="240" w:before="240" w:lineRule="auto"/>
              <w:rPr/>
            </w:pPr>
            <w:r w:rsidDel="00000000" w:rsidR="00000000" w:rsidRPr="00000000">
              <w:rPr>
                <w:rtl w:val="0"/>
              </w:rPr>
              <w:t xml:space="preserve">MCI 2021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D0">
            <w:pPr>
              <w:spacing w:after="240" w:before="240" w:lineRule="auto"/>
              <w:rPr/>
            </w:pPr>
            <w:r w:rsidDel="00000000" w:rsidR="00000000" w:rsidRPr="00000000">
              <w:rPr>
                <w:rtl w:val="0"/>
              </w:rPr>
              <w:t xml:space="preserve">677</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D1">
            <w:pPr>
              <w:spacing w:after="240" w:before="240" w:lineRule="auto"/>
              <w:rPr/>
            </w:pPr>
            <w:r w:rsidDel="00000000" w:rsidR="00000000" w:rsidRPr="00000000">
              <w:rPr>
                <w:rtl w:val="0"/>
              </w:rPr>
              <w:t xml:space="preserve">0.9446</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D2">
            <w:pPr>
              <w:spacing w:after="240" w:before="240" w:lineRule="auto"/>
              <w:rPr/>
            </w:pPr>
            <w:r w:rsidDel="00000000" w:rsidR="00000000" w:rsidRPr="00000000">
              <w:rPr>
                <w:rtl w:val="0"/>
              </w:rPr>
              <w:t xml:space="preserve">0.9403</w:t>
            </w:r>
          </w:p>
        </w:tc>
      </w:tr>
    </w:tbl>
    <w:p w:rsidR="00000000" w:rsidDel="00000000" w:rsidP="00000000" w:rsidRDefault="00000000" w:rsidRPr="00000000" w14:paraId="000003D3">
      <w:pPr>
        <w:spacing w:after="240" w:before="240" w:lineRule="auto"/>
        <w:rPr/>
      </w:pPr>
      <w:r w:rsidDel="00000000" w:rsidR="00000000" w:rsidRPr="00000000">
        <w:rPr>
          <w:rtl w:val="0"/>
        </w:rPr>
        <w:t xml:space="preserve">Bảng 3.18 cho thấy DII-Core có tương quan thứ hạng rất cao với cả ba benchmark, đặc biệt là NRI và MCI (Spearman &gt; 0.91). Điều này cho thấy các quốc gia được xếp hạng cao (thấp) theo DII-Core cũng có xu hướng được xếp hạng cao (thấp) theo các chỉ số chuyển đổi số đã được thừa nhận rộng rãi. Mức tương quan cao với MCI phản ánh sự giao thoa mạnh giữa DII-Core và nền tảng kết nối số, trong khi tương quan với EGDI – dù thấp hơn – vẫn ở mức cao, phù hợp với việc EGDI tập trung nhiều hơn vào khía cạnh chính phủ điện tử thay vì bao trùm số tổng thể.</w:t>
      </w:r>
    </w:p>
    <w:p w:rsidR="00000000" w:rsidDel="00000000" w:rsidP="00000000" w:rsidRDefault="00000000" w:rsidRPr="00000000" w14:paraId="000003D4">
      <w:pPr>
        <w:pStyle w:val="Heading3"/>
        <w:keepNext w:val="0"/>
        <w:widowControl w:val="1"/>
        <w:spacing w:after="80" w:before="280" w:lineRule="auto"/>
        <w:rPr/>
      </w:pPr>
      <w:bookmarkStart w:colFirst="0" w:colLast="0" w:name="_kyj9gffzdbg6" w:id="55"/>
      <w:bookmarkEnd w:id="55"/>
      <w:r w:rsidDel="00000000" w:rsidR="00000000" w:rsidRPr="00000000">
        <w:rPr>
          <w:rtl w:val="0"/>
        </w:rPr>
        <w:t xml:space="preserve">3.8.2. So sánh thứ hạng và cấu trúc phân tán</w:t>
      </w:r>
    </w:p>
    <w:p w:rsidR="00000000" w:rsidDel="00000000" w:rsidP="00000000" w:rsidRDefault="00000000" w:rsidRPr="00000000" w14:paraId="000003D5">
      <w:pPr>
        <w:spacing w:after="240" w:before="240" w:lineRule="auto"/>
        <w:rPr/>
      </w:pPr>
      <w:r w:rsidDel="00000000" w:rsidR="00000000" w:rsidRPr="00000000">
        <w:rPr>
          <w:rtl w:val="0"/>
        </w:rPr>
        <w:t xml:space="preserve">Để bổ trợ cho các thống kê tương quan, nghiên cứu sử dụng đồ thị scatter thứ hạng nhằm quan sát trực quan cấu trúc đồng biến và các trường hợp lệch khỏi xu hướng chung.</w:t>
      </w:r>
    </w:p>
    <w:p w:rsidR="00000000" w:rsidDel="00000000" w:rsidP="00000000" w:rsidRDefault="00000000" w:rsidRPr="00000000" w14:paraId="000003D6">
      <w:pPr>
        <w:spacing w:after="240" w:before="240" w:lineRule="auto"/>
        <w:rPr>
          <w:b w:val="1"/>
          <w:bCs w:val="1"/>
        </w:rPr>
      </w:pPr>
      <w:r w:rsidDel="00000000" w:rsidR="00000000" w:rsidRPr="00000000">
        <w:rPr>
          <w:b w:val="1"/>
          <w:bCs w:val="1"/>
        </w:rPr>
        <w:drawing>
          <wp:inline distB="114300" distT="114300" distL="114300" distR="114300">
            <wp:extent cx="5731200" cy="5727700"/>
            <wp:effectExtent b="0" l="0" r="0" t="0"/>
            <wp:docPr id="36" name="image36.png"/>
            <a:graphic>
              <a:graphicData uri="http://schemas.openxmlformats.org/drawingml/2006/picture">
                <pic:pic>
                  <pic:nvPicPr>
                    <pic:cNvPr id="0" name="image36.png"/>
                    <pic:cNvPicPr preferRelativeResize="0"/>
                  </pic:nvPicPr>
                  <pic:blipFill>
                    <a:blip r:embed="rId23"/>
                    <a:srcRect b="0" l="0" r="0" t="0"/>
                    <a:stretch>
                      <a:fillRect/>
                    </a:stretch>
                  </pic:blipFill>
                  <pic:spPr>
                    <a:xfrm>
                      <a:off x="0" y="0"/>
                      <a:ext cx="5731200" cy="5727700"/>
                    </a:xfrm>
                    <a:prstGeom prst="rect"/>
                    <a:ln/>
                  </pic:spPr>
                </pic:pic>
              </a:graphicData>
            </a:graphic>
          </wp:inline>
        </w:drawing>
      </w:r>
      <w:r w:rsidDel="00000000" w:rsidR="00000000" w:rsidRPr="00000000">
        <w:rPr>
          <w:rtl w:val="0"/>
        </w:rPr>
      </w:r>
    </w:p>
    <w:p w:rsidR="00000000" w:rsidDel="00000000" w:rsidP="00000000" w:rsidRDefault="00000000" w:rsidRPr="00000000" w14:paraId="000003D7">
      <w:pPr>
        <w:spacing w:after="240" w:before="240" w:lineRule="auto"/>
        <w:rPr>
          <w:i w:val="1"/>
          <w:iCs w:val="1"/>
        </w:rPr>
      </w:pPr>
      <w:r w:rsidDel="00000000" w:rsidR="00000000" w:rsidRPr="00000000">
        <w:rPr>
          <w:i w:val="1"/>
          <w:iCs w:val="1"/>
          <w:rtl w:val="0"/>
        </w:rPr>
        <w:t xml:space="preserve">Figure 3.17. DII-Core vs EGDI: rank comparison.</w:t>
      </w:r>
    </w:p>
    <w:p w:rsidR="00000000" w:rsidDel="00000000" w:rsidP="00000000" w:rsidRDefault="00000000" w:rsidRPr="00000000" w14:paraId="000003D8">
      <w:pPr>
        <w:spacing w:after="240" w:before="240" w:lineRule="auto"/>
        <w:rPr/>
      </w:pPr>
      <w:r w:rsidDel="00000000" w:rsidR="00000000" w:rsidRPr="00000000">
        <w:rPr>
          <w:rtl w:val="0"/>
        </w:rPr>
        <w:t xml:space="preserve">Hình 3.17 cho thấy mối quan hệ đồng biến rõ rệt giữa thứ hạng DII-Core và EGDI. Phần lớn điểm quan sát tập trung quanh đường chéo, phản ánh cấu trúc thứ hạng tương đồng giữa hai chỉ số. Tuy nhiên, độ phân tán vẫn tồn tại ở cả hai phía, cho thấy DII-Core không đơn thuần sao chép EGDI mà giữ lại những khác biệt nhất định, đặc biệt đối với các quốc gia có cấu hình bao trùm số không trùng khớp hoàn toàn với năng lực chính phủ điện tử.</w:t>
      </w:r>
    </w:p>
    <w:p w:rsidR="00000000" w:rsidDel="00000000" w:rsidP="00000000" w:rsidRDefault="00000000" w:rsidRPr="00000000" w14:paraId="000003D9">
      <w:pPr>
        <w:spacing w:after="240" w:before="240" w:lineRule="auto"/>
        <w:rPr>
          <w:i w:val="1"/>
          <w:iCs w:val="1"/>
        </w:rPr>
      </w:pPr>
      <w:r w:rsidDel="00000000" w:rsidR="00000000" w:rsidRPr="00000000">
        <w:rPr>
          <w:b w:val="1"/>
          <w:bCs w:val="1"/>
        </w:rPr>
        <w:drawing>
          <wp:inline distB="114300" distT="114300" distL="114300" distR="114300">
            <wp:extent cx="5731200" cy="5727700"/>
            <wp:effectExtent b="0" l="0" r="0" t="0"/>
            <wp:docPr id="31" name="image31.png"/>
            <a:graphic>
              <a:graphicData uri="http://schemas.openxmlformats.org/drawingml/2006/picture">
                <pic:pic>
                  <pic:nvPicPr>
                    <pic:cNvPr id="0" name="image31.png"/>
                    <pic:cNvPicPr preferRelativeResize="0"/>
                  </pic:nvPicPr>
                  <pic:blipFill>
                    <a:blip r:embed="rId24"/>
                    <a:srcRect b="0" l="0" r="0" t="0"/>
                    <a:stretch>
                      <a:fillRect/>
                    </a:stretch>
                  </pic:blipFill>
                  <pic:spPr>
                    <a:xfrm>
                      <a:off x="0" y="0"/>
                      <a:ext cx="5731200" cy="5727700"/>
                    </a:xfrm>
                    <a:prstGeom prst="rect"/>
                    <a:ln/>
                  </pic:spPr>
                </pic:pic>
              </a:graphicData>
            </a:graphic>
          </wp:inline>
        </w:drawing>
      </w:r>
      <w:r w:rsidDel="00000000" w:rsidR="00000000" w:rsidRPr="00000000">
        <w:rPr>
          <w:b w:val="1"/>
          <w:bCs w:val="1"/>
          <w:rtl w:val="0"/>
        </w:rPr>
        <w:br w:type="textWrapping"/>
      </w:r>
      <w:r w:rsidDel="00000000" w:rsidR="00000000" w:rsidRPr="00000000">
        <w:rPr>
          <w:i w:val="1"/>
          <w:iCs w:val="1"/>
          <w:rtl w:val="0"/>
        </w:rPr>
        <w:t xml:space="preserve">Figure 3.18. DII-Core vs NRI: rank comparison.</w:t>
      </w:r>
    </w:p>
    <w:p w:rsidR="00000000" w:rsidDel="00000000" w:rsidP="00000000" w:rsidRDefault="00000000" w:rsidRPr="00000000" w14:paraId="000003DA">
      <w:pPr>
        <w:spacing w:after="240" w:before="240" w:lineRule="auto"/>
        <w:rPr/>
      </w:pPr>
      <w:r w:rsidDel="00000000" w:rsidR="00000000" w:rsidRPr="00000000">
        <w:rPr>
          <w:rtl w:val="0"/>
        </w:rPr>
        <w:t xml:space="preserve">So với EGDI, mối quan hệ giữa DII-Core và NRI thể hiện mức tập trung quanh đường chéo cao hơn, nhất quán với Spearman 0.9172 trong Bảng 3.18. Điều này cho thấy DII-Core có mức hội tụ mạnh với khái niệm “network readiness”, vốn bao trùm cả hạ tầng, con người và mức độ sẵn sàng sử dụng công nghệ – những thành phần cũng nằm trong cấu trúc trụ của DII-Core.</w:t>
      </w:r>
    </w:p>
    <w:p w:rsidR="00000000" w:rsidDel="00000000" w:rsidP="00000000" w:rsidRDefault="00000000" w:rsidRPr="00000000" w14:paraId="000003DB">
      <w:pPr>
        <w:spacing w:after="240" w:before="240" w:lineRule="auto"/>
        <w:rPr>
          <w:b w:val="1"/>
          <w:bCs w:val="1"/>
        </w:rPr>
      </w:pPr>
      <w:r w:rsidDel="00000000" w:rsidR="00000000" w:rsidRPr="00000000">
        <w:rPr>
          <w:b w:val="1"/>
          <w:bCs w:val="1"/>
        </w:rPr>
        <w:drawing>
          <wp:inline distB="114300" distT="114300" distL="114300" distR="114300">
            <wp:extent cx="5731200" cy="5727700"/>
            <wp:effectExtent b="0" l="0" r="0" t="0"/>
            <wp:docPr id="32" name="image34.png"/>
            <a:graphic>
              <a:graphicData uri="http://schemas.openxmlformats.org/drawingml/2006/picture">
                <pic:pic>
                  <pic:nvPicPr>
                    <pic:cNvPr id="0" name="image34.png"/>
                    <pic:cNvPicPr preferRelativeResize="0"/>
                  </pic:nvPicPr>
                  <pic:blipFill>
                    <a:blip r:embed="rId25"/>
                    <a:srcRect b="0" l="0" r="0" t="0"/>
                    <a:stretch>
                      <a:fillRect/>
                    </a:stretch>
                  </pic:blipFill>
                  <pic:spPr>
                    <a:xfrm>
                      <a:off x="0" y="0"/>
                      <a:ext cx="5731200" cy="5727700"/>
                    </a:xfrm>
                    <a:prstGeom prst="rect"/>
                    <a:ln/>
                  </pic:spPr>
                </pic:pic>
              </a:graphicData>
            </a:graphic>
          </wp:inline>
        </w:drawing>
      </w:r>
      <w:r w:rsidDel="00000000" w:rsidR="00000000" w:rsidRPr="00000000">
        <w:rPr>
          <w:rtl w:val="0"/>
        </w:rPr>
      </w:r>
    </w:p>
    <w:p w:rsidR="00000000" w:rsidDel="00000000" w:rsidP="00000000" w:rsidRDefault="00000000" w:rsidRPr="00000000" w14:paraId="000003DC">
      <w:pPr>
        <w:spacing w:after="240" w:before="240" w:lineRule="auto"/>
        <w:rPr>
          <w:i w:val="1"/>
          <w:iCs w:val="1"/>
        </w:rPr>
      </w:pPr>
      <w:r w:rsidDel="00000000" w:rsidR="00000000" w:rsidRPr="00000000">
        <w:rPr>
          <w:i w:val="1"/>
          <w:iCs w:val="1"/>
          <w:rtl w:val="0"/>
        </w:rPr>
        <w:t xml:space="preserve">Figure 3.19. DII-Core vs MCI: rank comparison.</w:t>
      </w:r>
    </w:p>
    <w:p w:rsidR="00000000" w:rsidDel="00000000" w:rsidP="00000000" w:rsidRDefault="00000000" w:rsidRPr="00000000" w14:paraId="000003DD">
      <w:pPr>
        <w:spacing w:after="240" w:before="240" w:lineRule="auto"/>
        <w:rPr/>
      </w:pPr>
      <w:r w:rsidDel="00000000" w:rsidR="00000000" w:rsidRPr="00000000">
        <w:rPr>
          <w:rtl w:val="0"/>
        </w:rPr>
        <w:t xml:space="preserve">Hình 3.19 thể hiện mối tương quan mạnh nhất giữa DII-Core và MCI. Các điểm quan sát phân bố rất sát đường chéo, phản ánh sự nhất quán cao trong thứ hạng. Điều này phù hợp với kết quả ở Mục 3.5, nơi trụ Infrastructure Capacity (bao gồm các chỉ báo về kết nối) đóng vai trò quan trọng trong cấu trúc DII-Core.</w:t>
      </w:r>
    </w:p>
    <w:p w:rsidR="00000000" w:rsidDel="00000000" w:rsidP="00000000" w:rsidRDefault="00000000" w:rsidRPr="00000000" w14:paraId="000003DE">
      <w:pPr>
        <w:pStyle w:val="Heading3"/>
        <w:keepNext w:val="0"/>
        <w:widowControl w:val="1"/>
        <w:spacing w:after="80" w:before="280" w:lineRule="auto"/>
        <w:rPr/>
      </w:pPr>
      <w:bookmarkStart w:colFirst="0" w:colLast="0" w:name="_of7pdydmla34" w:id="56"/>
      <w:bookmarkEnd w:id="56"/>
      <w:r w:rsidDel="00000000" w:rsidR="00000000" w:rsidRPr="00000000">
        <w:rPr>
          <w:rtl w:val="0"/>
        </w:rPr>
        <w:t xml:space="preserve">3.8.3. Phân tích chênh lệch thứ hạng (rank gap) và các trường hợp ngoại lệ</w:t>
      </w:r>
    </w:p>
    <w:p w:rsidR="00000000" w:rsidDel="00000000" w:rsidP="00000000" w:rsidRDefault="00000000" w:rsidRPr="00000000" w14:paraId="000003DF">
      <w:pPr>
        <w:spacing w:after="240" w:before="240" w:lineRule="auto"/>
        <w:rPr/>
      </w:pPr>
      <w:r w:rsidDel="00000000" w:rsidR="00000000" w:rsidRPr="00000000">
        <w:rPr>
          <w:rtl w:val="0"/>
        </w:rPr>
        <w:t xml:space="preserve">Mặc dù tương quan tổng thể cao là điều kiện cần cho giá trị hội tụ, nghiên cứu không dừng lại ở các hệ số tương quan mà tiếp tục phân tích </w:t>
      </w:r>
      <w:r w:rsidDel="00000000" w:rsidR="00000000" w:rsidRPr="00000000">
        <w:rPr>
          <w:b w:val="1"/>
          <w:bCs w:val="1"/>
          <w:rtl w:val="0"/>
        </w:rPr>
        <w:t xml:space="preserve">chênh lệch thứ hạng (rank gap)</w:t>
      </w:r>
      <w:r w:rsidDel="00000000" w:rsidR="00000000" w:rsidRPr="00000000">
        <w:rPr>
          <w:rtl w:val="0"/>
        </w:rPr>
        <w:t xml:space="preserve"> để nhận diện các trường hợp mà DII-Core và benchmark đánh giá quốc gia theo hướng khác nhau. Theo định nghĩa thống nhất:</w:t>
      </w:r>
    </w:p>
    <w:p w:rsidR="00000000" w:rsidDel="00000000" w:rsidP="00000000" w:rsidRDefault="00000000" w:rsidRPr="00000000" w14:paraId="000003E0">
      <w:pPr>
        <w:spacing w:after="240" w:before="240" w:lineRule="auto"/>
        <w:jc w:val="center"/>
        <w:rPr/>
      </w:pPr>
      <m:oMath>
        <m:r>
          <w:rPr/>
          <m:t xml:space="preserve">rank gap=benchmark rank−DII rank.</m:t>
        </m:r>
      </m:oMath>
      <w:r w:rsidDel="00000000" w:rsidR="00000000" w:rsidRPr="00000000">
        <w:rPr>
          <w:rtl w:val="0"/>
        </w:rPr>
      </w:r>
    </w:p>
    <w:p w:rsidR="00000000" w:rsidDel="00000000" w:rsidP="00000000" w:rsidRDefault="00000000" w:rsidRPr="00000000" w14:paraId="000003E1">
      <w:pPr>
        <w:spacing w:after="240" w:before="240" w:lineRule="auto"/>
        <w:rPr/>
      </w:pPr>
      <w:r w:rsidDel="00000000" w:rsidR="00000000" w:rsidRPr="00000000">
        <w:rPr>
          <w:rtl w:val="0"/>
        </w:rPr>
        <w:t xml:space="preserve">Giá trị dương hàm ý benchmark xếp quốc gia kém hơn so với DII-Core; giá trị âm hàm ý benchmark xếp quốc gia tốt hơn.</w:t>
      </w:r>
    </w:p>
    <w:p w:rsidR="00000000" w:rsidDel="00000000" w:rsidP="00000000" w:rsidRDefault="00000000" w:rsidRPr="00000000" w14:paraId="000003E2">
      <w:pPr>
        <w:pStyle w:val="Heading3"/>
        <w:keepNext w:val="0"/>
        <w:widowControl w:val="1"/>
        <w:spacing w:after="80" w:before="280" w:lineRule="auto"/>
        <w:rPr/>
      </w:pPr>
      <w:bookmarkStart w:colFirst="0" w:colLast="0" w:name="_eectzwpvf6ac" w:id="57"/>
      <w:bookmarkEnd w:id="57"/>
      <w:r w:rsidDel="00000000" w:rsidR="00000000" w:rsidRPr="00000000">
        <w:rPr>
          <w:rtl w:val="0"/>
        </w:rPr>
        <w:t xml:space="preserve">Bảng 3.19. Các quốc gia có chênh lệch thứ hạng lớn giữa DII-Core và EGDI (cross-section)</w:t>
      </w:r>
    </w:p>
    <w:tbl>
      <w:tblPr>
        <w:tblStyle w:val="Table23"/>
        <w:tblW w:w="704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1550"/>
        <w:gridCol w:w="1895"/>
        <w:gridCol w:w="1115"/>
        <w:gridCol w:w="1265"/>
        <w:gridCol w:w="1220"/>
        <w:tblGridChange w:id="0">
          <w:tblGrid>
            <w:gridCol w:w="1550"/>
            <w:gridCol w:w="1895"/>
            <w:gridCol w:w="1115"/>
            <w:gridCol w:w="1265"/>
            <w:gridCol w:w="1220"/>
          </w:tblGrid>
        </w:tblGridChange>
      </w:tblGrid>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E3">
            <w:pPr>
              <w:spacing w:after="240" w:before="240" w:lineRule="auto"/>
              <w:jc w:val="center"/>
              <w:rPr/>
            </w:pPr>
            <w:r w:rsidDel="00000000" w:rsidR="00000000" w:rsidRPr="00000000">
              <w:rPr>
                <w:b w:val="1"/>
                <w:bCs w:val="1"/>
                <w:rtl w:val="0"/>
              </w:rPr>
              <w:t xml:space="preserve">country_iso3</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E4">
            <w:pPr>
              <w:spacing w:after="240" w:before="240" w:lineRule="auto"/>
              <w:jc w:val="center"/>
              <w:rPr/>
            </w:pPr>
            <w:r w:rsidDel="00000000" w:rsidR="00000000" w:rsidRPr="00000000">
              <w:rPr>
                <w:b w:val="1"/>
                <w:bCs w:val="1"/>
                <w:rtl w:val="0"/>
              </w:rPr>
              <w:t xml:space="preserve">country_name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E5">
            <w:pPr>
              <w:spacing w:after="240" w:before="240" w:lineRule="auto"/>
              <w:jc w:val="center"/>
              <w:rPr/>
            </w:pPr>
            <w:r w:rsidDel="00000000" w:rsidR="00000000" w:rsidRPr="00000000">
              <w:rPr>
                <w:b w:val="1"/>
                <w:bCs w:val="1"/>
                <w:rtl w:val="0"/>
              </w:rPr>
              <w:t xml:space="preserve">rank_dii</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E6">
            <w:pPr>
              <w:spacing w:after="240" w:before="240" w:lineRule="auto"/>
              <w:jc w:val="center"/>
              <w:rPr/>
            </w:pPr>
            <w:r w:rsidDel="00000000" w:rsidR="00000000" w:rsidRPr="00000000">
              <w:rPr>
                <w:b w:val="1"/>
                <w:bCs w:val="1"/>
                <w:rtl w:val="0"/>
              </w:rPr>
              <w:t xml:space="preserve">rank_egdi</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E7">
            <w:pPr>
              <w:spacing w:after="240" w:before="240" w:lineRule="auto"/>
              <w:jc w:val="center"/>
              <w:rPr/>
            </w:pPr>
            <w:r w:rsidDel="00000000" w:rsidR="00000000" w:rsidRPr="00000000">
              <w:rPr>
                <w:b w:val="1"/>
                <w:bCs w:val="1"/>
                <w:rtl w:val="0"/>
              </w:rPr>
              <w:t xml:space="preserve">rank_gap</w:t>
            </w:r>
            <w:r w:rsidDel="00000000" w:rsidR="00000000" w:rsidRPr="00000000">
              <w:rPr>
                <w:rtl w:val="0"/>
              </w:rPr>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E8">
            <w:pPr>
              <w:spacing w:after="240" w:before="240" w:lineRule="auto"/>
              <w:rPr/>
            </w:pPr>
            <w:r w:rsidDel="00000000" w:rsidR="00000000" w:rsidRPr="00000000">
              <w:rPr>
                <w:rtl w:val="0"/>
              </w:rPr>
              <w:t xml:space="preserve">CHN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E9">
            <w:pPr>
              <w:spacing w:after="240" w:before="240" w:lineRule="auto"/>
              <w:rPr/>
            </w:pPr>
            <w:r w:rsidDel="00000000" w:rsidR="00000000" w:rsidRPr="00000000">
              <w:rPr>
                <w:rtl w:val="0"/>
              </w:rPr>
              <w:t xml:space="preserve">China</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EA">
            <w:pPr>
              <w:spacing w:after="240" w:before="240" w:lineRule="auto"/>
              <w:rPr/>
            </w:pPr>
            <w:r w:rsidDel="00000000" w:rsidR="00000000" w:rsidRPr="00000000">
              <w:rPr>
                <w:rtl w:val="0"/>
              </w:rPr>
              <w:t xml:space="preserve">60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EB">
            <w:pPr>
              <w:spacing w:after="240" w:before="240" w:lineRule="auto"/>
              <w:rPr/>
            </w:pPr>
            <w:r w:rsidDel="00000000" w:rsidR="00000000" w:rsidRPr="00000000">
              <w:rPr>
                <w:rtl w:val="0"/>
              </w:rPr>
              <w:t xml:space="preserve">88</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EC">
            <w:pPr>
              <w:spacing w:after="240" w:before="240" w:lineRule="auto"/>
              <w:rPr/>
            </w:pPr>
            <w:r w:rsidDel="00000000" w:rsidR="00000000" w:rsidRPr="00000000">
              <w:rPr>
                <w:rtl w:val="0"/>
              </w:rPr>
              <w:t xml:space="preserve">28</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ED">
            <w:pPr>
              <w:spacing w:after="240" w:before="240" w:lineRule="auto"/>
              <w:rPr/>
            </w:pPr>
            <w:r w:rsidDel="00000000" w:rsidR="00000000" w:rsidRPr="00000000">
              <w:rPr>
                <w:rtl w:val="0"/>
              </w:rPr>
              <w:t xml:space="preserve">VNM</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EE">
            <w:pPr>
              <w:spacing w:after="240" w:before="240" w:lineRule="auto"/>
              <w:rPr/>
            </w:pPr>
            <w:r w:rsidDel="00000000" w:rsidR="00000000" w:rsidRPr="00000000">
              <w:rPr>
                <w:rtl w:val="0"/>
              </w:rPr>
              <w:t xml:space="preserve">Viet Nam</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EF">
            <w:pPr>
              <w:spacing w:after="240" w:before="240" w:lineRule="auto"/>
              <w:rPr/>
            </w:pPr>
            <w:r w:rsidDel="00000000" w:rsidR="00000000" w:rsidRPr="00000000">
              <w:rPr>
                <w:rtl w:val="0"/>
              </w:rPr>
              <w:t xml:space="preserve">74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F0">
            <w:pPr>
              <w:spacing w:after="240" w:before="240" w:lineRule="auto"/>
              <w:rPr/>
            </w:pPr>
            <w:r w:rsidDel="00000000" w:rsidR="00000000" w:rsidRPr="00000000">
              <w:rPr>
                <w:rtl w:val="0"/>
              </w:rPr>
              <w:t xml:space="preserve">102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F1">
            <w:pPr>
              <w:spacing w:after="240" w:before="240" w:lineRule="auto"/>
              <w:rPr/>
            </w:pPr>
            <w:r w:rsidDel="00000000" w:rsidR="00000000" w:rsidRPr="00000000">
              <w:rPr>
                <w:rtl w:val="0"/>
              </w:rPr>
              <w:t xml:space="preserve">28</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F2">
            <w:pPr>
              <w:spacing w:after="240" w:before="240" w:lineRule="auto"/>
              <w:rPr/>
            </w:pPr>
            <w:r w:rsidDel="00000000" w:rsidR="00000000" w:rsidRPr="00000000">
              <w:rPr>
                <w:rtl w:val="0"/>
              </w:rPr>
              <w:t xml:space="preserve">IDN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F3">
            <w:pPr>
              <w:spacing w:after="240" w:before="240" w:lineRule="auto"/>
              <w:rPr/>
            </w:pPr>
            <w:r w:rsidDel="00000000" w:rsidR="00000000" w:rsidRPr="00000000">
              <w:rPr>
                <w:rtl w:val="0"/>
              </w:rPr>
              <w:t xml:space="preserve">Indonesia</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F4">
            <w:pPr>
              <w:spacing w:after="240" w:before="240" w:lineRule="auto"/>
              <w:rPr/>
            </w:pPr>
            <w:r w:rsidDel="00000000" w:rsidR="00000000" w:rsidRPr="00000000">
              <w:rPr>
                <w:rtl w:val="0"/>
              </w:rPr>
              <w:t xml:space="preserve">86</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F5">
            <w:pPr>
              <w:spacing w:after="240" w:before="240" w:lineRule="auto"/>
              <w:rPr/>
            </w:pPr>
            <w:r w:rsidDel="00000000" w:rsidR="00000000" w:rsidRPr="00000000">
              <w:rPr>
                <w:rtl w:val="0"/>
              </w:rPr>
              <w:t xml:space="preserve">114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F6">
            <w:pPr>
              <w:spacing w:after="240" w:before="240" w:lineRule="auto"/>
              <w:rPr/>
            </w:pPr>
            <w:r w:rsidDel="00000000" w:rsidR="00000000" w:rsidRPr="00000000">
              <w:rPr>
                <w:rtl w:val="0"/>
              </w:rPr>
              <w:t xml:space="preserve">28</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F7">
            <w:pPr>
              <w:spacing w:after="240" w:before="240" w:lineRule="auto"/>
              <w:rPr/>
            </w:pPr>
            <w:r w:rsidDel="00000000" w:rsidR="00000000" w:rsidRPr="00000000">
              <w:rPr>
                <w:rtl w:val="0"/>
              </w:rPr>
              <w:t xml:space="preserve">KEN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F8">
            <w:pPr>
              <w:spacing w:after="240" w:before="240" w:lineRule="auto"/>
              <w:rPr/>
            </w:pPr>
            <w:r w:rsidDel="00000000" w:rsidR="00000000" w:rsidRPr="00000000">
              <w:rPr>
                <w:rtl w:val="0"/>
              </w:rPr>
              <w:t xml:space="preserve">Kenya</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F9">
            <w:pPr>
              <w:spacing w:after="240" w:before="240" w:lineRule="auto"/>
              <w:rPr/>
            </w:pPr>
            <w:r w:rsidDel="00000000" w:rsidR="00000000" w:rsidRPr="00000000">
              <w:rPr>
                <w:rtl w:val="0"/>
              </w:rPr>
              <w:t xml:space="preserve">129</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FA">
            <w:pPr>
              <w:spacing w:after="240" w:before="240" w:lineRule="auto"/>
              <w:rPr/>
            </w:pPr>
            <w:r w:rsidDel="00000000" w:rsidR="00000000" w:rsidRPr="00000000">
              <w:rPr>
                <w:rtl w:val="0"/>
              </w:rPr>
              <w:t xml:space="preserve">156</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FB">
            <w:pPr>
              <w:spacing w:after="240" w:before="240" w:lineRule="auto"/>
              <w:rPr/>
            </w:pPr>
            <w:r w:rsidDel="00000000" w:rsidR="00000000" w:rsidRPr="00000000">
              <w:rPr>
                <w:rtl w:val="0"/>
              </w:rPr>
              <w:t xml:space="preserve">27</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FC">
            <w:pPr>
              <w:spacing w:after="240" w:before="240" w:lineRule="auto"/>
              <w:rPr/>
            </w:pPr>
            <w:r w:rsidDel="00000000" w:rsidR="00000000" w:rsidRPr="00000000">
              <w:rPr>
                <w:rtl w:val="0"/>
              </w:rPr>
              <w:t xml:space="preserve">PHL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FD">
            <w:pPr>
              <w:spacing w:after="240" w:before="240" w:lineRule="auto"/>
              <w:rPr/>
            </w:pPr>
            <w:r w:rsidDel="00000000" w:rsidR="00000000" w:rsidRPr="00000000">
              <w:rPr>
                <w:rtl w:val="0"/>
              </w:rPr>
              <w:t xml:space="preserve">Philippines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FE">
            <w:pPr>
              <w:spacing w:after="240" w:before="240" w:lineRule="auto"/>
              <w:rPr/>
            </w:pPr>
            <w:r w:rsidDel="00000000" w:rsidR="00000000" w:rsidRPr="00000000">
              <w:rPr>
                <w:rtl w:val="0"/>
              </w:rPr>
              <w:t xml:space="preserve">92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FF">
            <w:pPr>
              <w:spacing w:after="240" w:before="240" w:lineRule="auto"/>
              <w:rPr/>
            </w:pPr>
            <w:r w:rsidDel="00000000" w:rsidR="00000000" w:rsidRPr="00000000">
              <w:rPr>
                <w:rtl w:val="0"/>
              </w:rPr>
              <w:t xml:space="preserve">119</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00">
            <w:pPr>
              <w:spacing w:after="240" w:before="240" w:lineRule="auto"/>
              <w:rPr/>
            </w:pPr>
            <w:r w:rsidDel="00000000" w:rsidR="00000000" w:rsidRPr="00000000">
              <w:rPr>
                <w:rtl w:val="0"/>
              </w:rPr>
              <w:t xml:space="preserve">27</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01">
            <w:pPr>
              <w:spacing w:after="240" w:before="240" w:lineRule="auto"/>
              <w:rPr/>
            </w:pPr>
            <w:r w:rsidDel="00000000" w:rsidR="00000000" w:rsidRPr="00000000">
              <w:rPr>
                <w:rtl w:val="0"/>
              </w:rPr>
              <w:t xml:space="preserve">EGY</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02">
            <w:pPr>
              <w:spacing w:after="240" w:before="240" w:lineRule="auto"/>
              <w:rPr/>
            </w:pPr>
            <w:r w:rsidDel="00000000" w:rsidR="00000000" w:rsidRPr="00000000">
              <w:rPr>
                <w:rtl w:val="0"/>
              </w:rPr>
              <w:t xml:space="preserve">Egypt, Arab Rep.</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03">
            <w:pPr>
              <w:spacing w:after="240" w:before="240" w:lineRule="auto"/>
              <w:rPr/>
            </w:pPr>
            <w:r w:rsidDel="00000000" w:rsidR="00000000" w:rsidRPr="00000000">
              <w:rPr>
                <w:rtl w:val="0"/>
              </w:rPr>
              <w:t xml:space="preserve">90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04">
            <w:pPr>
              <w:spacing w:after="240" w:before="240" w:lineRule="auto"/>
              <w:rPr/>
            </w:pPr>
            <w:r w:rsidDel="00000000" w:rsidR="00000000" w:rsidRPr="00000000">
              <w:rPr>
                <w:rtl w:val="0"/>
              </w:rPr>
              <w:t xml:space="preserve">116</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05">
            <w:pPr>
              <w:spacing w:after="240" w:before="240" w:lineRule="auto"/>
              <w:rPr/>
            </w:pPr>
            <w:r w:rsidDel="00000000" w:rsidR="00000000" w:rsidRPr="00000000">
              <w:rPr>
                <w:rtl w:val="0"/>
              </w:rPr>
              <w:t xml:space="preserve">26</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06">
            <w:pPr>
              <w:spacing w:after="240" w:before="240" w:lineRule="auto"/>
              <w:rPr/>
            </w:pPr>
            <w:r w:rsidDel="00000000" w:rsidR="00000000" w:rsidRPr="00000000">
              <w:rPr>
                <w:rtl w:val="0"/>
              </w:rPr>
              <w:t xml:space="preserve">MAR</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07">
            <w:pPr>
              <w:spacing w:after="240" w:before="240" w:lineRule="auto"/>
              <w:rPr/>
            </w:pPr>
            <w:r w:rsidDel="00000000" w:rsidR="00000000" w:rsidRPr="00000000">
              <w:rPr>
                <w:rtl w:val="0"/>
              </w:rPr>
              <w:t xml:space="preserve">Morocco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08">
            <w:pPr>
              <w:spacing w:after="240" w:before="240" w:lineRule="auto"/>
              <w:rPr/>
            </w:pPr>
            <w:r w:rsidDel="00000000" w:rsidR="00000000" w:rsidRPr="00000000">
              <w:rPr>
                <w:rtl w:val="0"/>
              </w:rPr>
              <w:t xml:space="preserve">85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09">
            <w:pPr>
              <w:spacing w:after="240" w:before="240" w:lineRule="auto"/>
              <w:rPr/>
            </w:pPr>
            <w:r w:rsidDel="00000000" w:rsidR="00000000" w:rsidRPr="00000000">
              <w:rPr>
                <w:rtl w:val="0"/>
              </w:rPr>
              <w:t xml:space="preserve">110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0A">
            <w:pPr>
              <w:spacing w:after="240" w:before="240" w:lineRule="auto"/>
              <w:rPr/>
            </w:pPr>
            <w:r w:rsidDel="00000000" w:rsidR="00000000" w:rsidRPr="00000000">
              <w:rPr>
                <w:rtl w:val="0"/>
              </w:rPr>
              <w:t xml:space="preserve">25</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0B">
            <w:pPr>
              <w:spacing w:after="240" w:before="240" w:lineRule="auto"/>
              <w:rPr/>
            </w:pPr>
            <w:r w:rsidDel="00000000" w:rsidR="00000000" w:rsidRPr="00000000">
              <w:rPr>
                <w:rtl w:val="0"/>
              </w:rPr>
              <w:t xml:space="preserve">IND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0C">
            <w:pPr>
              <w:spacing w:after="240" w:before="240" w:lineRule="auto"/>
              <w:rPr/>
            </w:pPr>
            <w:r w:rsidDel="00000000" w:rsidR="00000000" w:rsidRPr="00000000">
              <w:rPr>
                <w:rtl w:val="0"/>
              </w:rPr>
              <w:t xml:space="preserve">India</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0D">
            <w:pPr>
              <w:spacing w:after="240" w:before="240" w:lineRule="auto"/>
              <w:rPr/>
            </w:pPr>
            <w:r w:rsidDel="00000000" w:rsidR="00000000" w:rsidRPr="00000000">
              <w:rPr>
                <w:rtl w:val="0"/>
              </w:rPr>
              <w:t xml:space="preserve">95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0E">
            <w:pPr>
              <w:spacing w:after="240" w:before="240" w:lineRule="auto"/>
              <w:rPr/>
            </w:pPr>
            <w:r w:rsidDel="00000000" w:rsidR="00000000" w:rsidRPr="00000000">
              <w:rPr>
                <w:rtl w:val="0"/>
              </w:rPr>
              <w:t xml:space="preserve">119</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0F">
            <w:pPr>
              <w:spacing w:after="240" w:before="240" w:lineRule="auto"/>
              <w:rPr/>
            </w:pPr>
            <w:r w:rsidDel="00000000" w:rsidR="00000000" w:rsidRPr="00000000">
              <w:rPr>
                <w:rtl w:val="0"/>
              </w:rPr>
              <w:t xml:space="preserve">24</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10">
            <w:pPr>
              <w:spacing w:after="240" w:before="240" w:lineRule="auto"/>
              <w:rPr/>
            </w:pPr>
            <w:r w:rsidDel="00000000" w:rsidR="00000000" w:rsidRPr="00000000">
              <w:rPr>
                <w:rtl w:val="0"/>
              </w:rPr>
              <w:t xml:space="preserve">NGA</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11">
            <w:pPr>
              <w:spacing w:after="240" w:before="240" w:lineRule="auto"/>
              <w:rPr/>
            </w:pPr>
            <w:r w:rsidDel="00000000" w:rsidR="00000000" w:rsidRPr="00000000">
              <w:rPr>
                <w:rtl w:val="0"/>
              </w:rPr>
              <w:t xml:space="preserve">Nigeria</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12">
            <w:pPr>
              <w:spacing w:after="240" w:before="240" w:lineRule="auto"/>
              <w:rPr/>
            </w:pPr>
            <w:r w:rsidDel="00000000" w:rsidR="00000000" w:rsidRPr="00000000">
              <w:rPr>
                <w:rtl w:val="0"/>
              </w:rPr>
              <w:t xml:space="preserve">143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13">
            <w:pPr>
              <w:spacing w:after="240" w:before="240" w:lineRule="auto"/>
              <w:rPr/>
            </w:pPr>
            <w:r w:rsidDel="00000000" w:rsidR="00000000" w:rsidRPr="00000000">
              <w:rPr>
                <w:rtl w:val="0"/>
              </w:rPr>
              <w:t xml:space="preserve">167</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14">
            <w:pPr>
              <w:spacing w:after="240" w:before="240" w:lineRule="auto"/>
              <w:rPr/>
            </w:pPr>
            <w:r w:rsidDel="00000000" w:rsidR="00000000" w:rsidRPr="00000000">
              <w:rPr>
                <w:rtl w:val="0"/>
              </w:rPr>
              <w:t xml:space="preserve">24</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15">
            <w:pPr>
              <w:spacing w:after="240" w:before="240" w:lineRule="auto"/>
              <w:rPr/>
            </w:pPr>
            <w:r w:rsidDel="00000000" w:rsidR="00000000" w:rsidRPr="00000000">
              <w:rPr>
                <w:rtl w:val="0"/>
              </w:rPr>
              <w:t xml:space="preserve">ETH</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16">
            <w:pPr>
              <w:spacing w:after="240" w:before="240" w:lineRule="auto"/>
              <w:rPr/>
            </w:pPr>
            <w:r w:rsidDel="00000000" w:rsidR="00000000" w:rsidRPr="00000000">
              <w:rPr>
                <w:rtl w:val="0"/>
              </w:rPr>
              <w:t xml:space="preserve">Ethiopia</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17">
            <w:pPr>
              <w:spacing w:after="240" w:before="240" w:lineRule="auto"/>
              <w:rPr/>
            </w:pPr>
            <w:r w:rsidDel="00000000" w:rsidR="00000000" w:rsidRPr="00000000">
              <w:rPr>
                <w:rtl w:val="0"/>
              </w:rPr>
              <w:t xml:space="preserve">164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18">
            <w:pPr>
              <w:spacing w:after="240" w:before="240" w:lineRule="auto"/>
              <w:rPr/>
            </w:pPr>
            <w:r w:rsidDel="00000000" w:rsidR="00000000" w:rsidRPr="00000000">
              <w:rPr>
                <w:rtl w:val="0"/>
              </w:rPr>
              <w:t xml:space="preserve">186</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19">
            <w:pPr>
              <w:spacing w:after="240" w:before="240" w:lineRule="auto"/>
              <w:rPr/>
            </w:pPr>
            <w:r w:rsidDel="00000000" w:rsidR="00000000" w:rsidRPr="00000000">
              <w:rPr>
                <w:rtl w:val="0"/>
              </w:rPr>
              <w:t xml:space="preserve">22</w:t>
            </w:r>
          </w:p>
        </w:tc>
      </w:tr>
    </w:tbl>
    <w:p w:rsidR="00000000" w:rsidDel="00000000" w:rsidP="00000000" w:rsidRDefault="00000000" w:rsidRPr="00000000" w14:paraId="0000041A">
      <w:pPr>
        <w:spacing w:after="240" w:before="240" w:lineRule="auto"/>
        <w:rPr>
          <w:b w:val="1"/>
          <w:bCs w:val="1"/>
        </w:rPr>
      </w:pPr>
      <w:r w:rsidDel="00000000" w:rsidR="00000000" w:rsidRPr="00000000">
        <w:rPr>
          <w:rtl w:val="0"/>
        </w:rPr>
        <w:t xml:space="preserve">Bảng 3.19 cho thấy một nhóm quốc gia được DII-Core xếp hạng cao hơn đáng kể so với EGDI. Về mặt khái niệm, điều này phản ánh sự khác biệt trọng tâm giữa hai chỉ số: DII-Core nhấn mạnh mức độ bao trùm số trong xã hội (tiếp cận, kết nối, vốn nhân lực), trong khi EGDI tập trung vào năng lực cung cấp dịch vụ công số của khu vực nhà nước. Sự khác biệt này là hợp lý về mặt đo lường và cho thấy DII-Core mang thêm thông tin so với EGDI, thay vì mâu thuẫn với benchmark.</w:t>
      </w:r>
      <w:r w:rsidDel="00000000" w:rsidR="00000000" w:rsidRPr="00000000">
        <w:rPr>
          <w:rtl w:val="0"/>
        </w:rPr>
      </w:r>
    </w:p>
    <w:p w:rsidR="00000000" w:rsidDel="00000000" w:rsidP="00000000" w:rsidRDefault="00000000" w:rsidRPr="00000000" w14:paraId="0000041B">
      <w:pPr>
        <w:pStyle w:val="Heading3"/>
        <w:keepNext w:val="0"/>
        <w:widowControl w:val="1"/>
        <w:spacing w:after="80" w:before="280" w:lineRule="auto"/>
        <w:rPr/>
      </w:pPr>
      <w:bookmarkStart w:colFirst="0" w:colLast="0" w:name="_8duc2uyo3lil" w:id="58"/>
      <w:bookmarkEnd w:id="58"/>
      <w:r w:rsidDel="00000000" w:rsidR="00000000" w:rsidRPr="00000000">
        <w:rPr>
          <w:rtl w:val="0"/>
        </w:rPr>
        <w:t xml:space="preserve">Bảng 3.20. Các quốc gia có chênh lệch thứ hạng lớn giữa DII-Core và NRI (cross-section)</w:t>
      </w:r>
    </w:p>
    <w:tbl>
      <w:tblPr>
        <w:tblStyle w:val="Table24"/>
        <w:tblW w:w="794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1550"/>
        <w:gridCol w:w="1715"/>
        <w:gridCol w:w="1715"/>
        <w:gridCol w:w="1745"/>
        <w:gridCol w:w="1220"/>
        <w:tblGridChange w:id="0">
          <w:tblGrid>
            <w:gridCol w:w="1550"/>
            <w:gridCol w:w="1715"/>
            <w:gridCol w:w="1715"/>
            <w:gridCol w:w="1745"/>
            <w:gridCol w:w="1220"/>
          </w:tblGrid>
        </w:tblGridChange>
      </w:tblGrid>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1C">
            <w:pPr>
              <w:spacing w:after="240" w:before="240" w:lineRule="auto"/>
              <w:jc w:val="center"/>
              <w:rPr/>
            </w:pPr>
            <w:r w:rsidDel="00000000" w:rsidR="00000000" w:rsidRPr="00000000">
              <w:rPr>
                <w:b w:val="1"/>
                <w:bCs w:val="1"/>
                <w:rtl w:val="0"/>
              </w:rPr>
              <w:t xml:space="preserve">country_iso3</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1D">
            <w:pPr>
              <w:spacing w:after="240" w:before="240" w:lineRule="auto"/>
              <w:jc w:val="center"/>
              <w:rPr/>
            </w:pPr>
            <w:r w:rsidDel="00000000" w:rsidR="00000000" w:rsidRPr="00000000">
              <w:rPr>
                <w:b w:val="1"/>
                <w:bCs w:val="1"/>
                <w:rtl w:val="0"/>
              </w:rPr>
              <w:t xml:space="preserve">country_name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1E">
            <w:pPr>
              <w:spacing w:after="240" w:before="240" w:lineRule="auto"/>
              <w:jc w:val="center"/>
              <w:rPr/>
            </w:pPr>
            <w:r w:rsidDel="00000000" w:rsidR="00000000" w:rsidRPr="00000000">
              <w:rPr>
                <w:b w:val="1"/>
                <w:bCs w:val="1"/>
                <w:rtl w:val="0"/>
              </w:rPr>
              <w:t xml:space="preserve">rank_dii_2022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1F">
            <w:pPr>
              <w:spacing w:after="240" w:before="240" w:lineRule="auto"/>
              <w:jc w:val="center"/>
              <w:rPr/>
            </w:pPr>
            <w:r w:rsidDel="00000000" w:rsidR="00000000" w:rsidRPr="00000000">
              <w:rPr>
                <w:b w:val="1"/>
                <w:bCs w:val="1"/>
                <w:rtl w:val="0"/>
              </w:rPr>
              <w:t xml:space="preserve">rank_nri_2022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20">
            <w:pPr>
              <w:spacing w:after="240" w:before="240" w:lineRule="auto"/>
              <w:jc w:val="center"/>
              <w:rPr/>
            </w:pPr>
            <w:r w:rsidDel="00000000" w:rsidR="00000000" w:rsidRPr="00000000">
              <w:rPr>
                <w:b w:val="1"/>
                <w:bCs w:val="1"/>
                <w:rtl w:val="0"/>
              </w:rPr>
              <w:t xml:space="preserve">rank_gap</w:t>
            </w:r>
            <w:r w:rsidDel="00000000" w:rsidR="00000000" w:rsidRPr="00000000">
              <w:rPr>
                <w:rtl w:val="0"/>
              </w:rPr>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21">
            <w:pPr>
              <w:spacing w:after="240" w:before="240" w:lineRule="auto"/>
              <w:rPr/>
            </w:pPr>
            <w:r w:rsidDel="00000000" w:rsidR="00000000" w:rsidRPr="00000000">
              <w:rPr>
                <w:rtl w:val="0"/>
              </w:rPr>
              <w:t xml:space="preserve">PAK</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22">
            <w:pPr>
              <w:spacing w:after="240" w:before="240" w:lineRule="auto"/>
              <w:rPr/>
            </w:pPr>
            <w:r w:rsidDel="00000000" w:rsidR="00000000" w:rsidRPr="00000000">
              <w:rPr>
                <w:rtl w:val="0"/>
              </w:rPr>
              <w:t xml:space="preserve">Pakistan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23">
            <w:pPr>
              <w:spacing w:after="240" w:before="240" w:lineRule="auto"/>
              <w:rPr/>
            </w:pPr>
            <w:r w:rsidDel="00000000" w:rsidR="00000000" w:rsidRPr="00000000">
              <w:rPr>
                <w:rtl w:val="0"/>
              </w:rPr>
              <w:t xml:space="preserve">186</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24">
            <w:pPr>
              <w:spacing w:after="240" w:before="240" w:lineRule="auto"/>
              <w:rPr/>
            </w:pPr>
            <w:r w:rsidDel="00000000" w:rsidR="00000000" w:rsidRPr="00000000">
              <w:rPr>
                <w:rtl w:val="0"/>
              </w:rPr>
              <w:t xml:space="preserve">89</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25">
            <w:pPr>
              <w:spacing w:after="240" w:before="240" w:lineRule="auto"/>
              <w:rPr/>
            </w:pPr>
            <w:r w:rsidDel="00000000" w:rsidR="00000000" w:rsidRPr="00000000">
              <w:rPr>
                <w:rtl w:val="0"/>
              </w:rPr>
              <w:t xml:space="preserve">-97</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26">
            <w:pPr>
              <w:spacing w:after="240" w:before="240" w:lineRule="auto"/>
              <w:rPr/>
            </w:pPr>
            <w:r w:rsidDel="00000000" w:rsidR="00000000" w:rsidRPr="00000000">
              <w:rPr>
                <w:rtl w:val="0"/>
              </w:rPr>
              <w:t xml:space="preserve">MWI</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27">
            <w:pPr>
              <w:spacing w:after="240" w:before="240" w:lineRule="auto"/>
              <w:rPr/>
            </w:pPr>
            <w:r w:rsidDel="00000000" w:rsidR="00000000" w:rsidRPr="00000000">
              <w:rPr>
                <w:rtl w:val="0"/>
              </w:rPr>
              <w:t xml:space="preserve">Malawi</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28">
            <w:pPr>
              <w:spacing w:after="240" w:before="240" w:lineRule="auto"/>
              <w:rPr/>
            </w:pPr>
            <w:r w:rsidDel="00000000" w:rsidR="00000000" w:rsidRPr="00000000">
              <w:rPr>
                <w:rtl w:val="0"/>
              </w:rPr>
              <w:t xml:space="preserve">203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29">
            <w:pPr>
              <w:spacing w:after="240" w:before="240" w:lineRule="auto"/>
              <w:rPr/>
            </w:pPr>
            <w:r w:rsidDel="00000000" w:rsidR="00000000" w:rsidRPr="00000000">
              <w:rPr>
                <w:rtl w:val="0"/>
              </w:rPr>
              <w:t xml:space="preserve">119</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2A">
            <w:pPr>
              <w:spacing w:after="240" w:before="240" w:lineRule="auto"/>
              <w:rPr/>
            </w:pPr>
            <w:r w:rsidDel="00000000" w:rsidR="00000000" w:rsidRPr="00000000">
              <w:rPr>
                <w:rtl w:val="0"/>
              </w:rPr>
              <w:t xml:space="preserve">-84</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2B">
            <w:pPr>
              <w:spacing w:after="240" w:before="240" w:lineRule="auto"/>
              <w:rPr/>
            </w:pPr>
            <w:r w:rsidDel="00000000" w:rsidR="00000000" w:rsidRPr="00000000">
              <w:rPr>
                <w:rtl w:val="0"/>
              </w:rPr>
              <w:t xml:space="preserve">IND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2C">
            <w:pPr>
              <w:spacing w:after="240" w:before="240" w:lineRule="auto"/>
              <w:rPr/>
            </w:pPr>
            <w:r w:rsidDel="00000000" w:rsidR="00000000" w:rsidRPr="00000000">
              <w:rPr>
                <w:rtl w:val="0"/>
              </w:rPr>
              <w:t xml:space="preserve">India</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2D">
            <w:pPr>
              <w:spacing w:after="240" w:before="240" w:lineRule="auto"/>
              <w:rPr/>
            </w:pPr>
            <w:r w:rsidDel="00000000" w:rsidR="00000000" w:rsidRPr="00000000">
              <w:rPr>
                <w:rtl w:val="0"/>
              </w:rPr>
              <w:t xml:space="preserve">145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2E">
            <w:pPr>
              <w:spacing w:after="240" w:before="240" w:lineRule="auto"/>
              <w:rPr/>
            </w:pPr>
            <w:r w:rsidDel="00000000" w:rsidR="00000000" w:rsidRPr="00000000">
              <w:rPr>
                <w:rtl w:val="0"/>
              </w:rPr>
              <w:t xml:space="preserve">61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2F">
            <w:pPr>
              <w:spacing w:after="240" w:before="240" w:lineRule="auto"/>
              <w:rPr/>
            </w:pPr>
            <w:r w:rsidDel="00000000" w:rsidR="00000000" w:rsidRPr="00000000">
              <w:rPr>
                <w:rtl w:val="0"/>
              </w:rPr>
              <w:t xml:space="preserve">-84</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30">
            <w:pPr>
              <w:spacing w:after="240" w:before="240" w:lineRule="auto"/>
              <w:rPr/>
            </w:pPr>
            <w:r w:rsidDel="00000000" w:rsidR="00000000" w:rsidRPr="00000000">
              <w:rPr>
                <w:rtl w:val="0"/>
              </w:rPr>
              <w:t xml:space="preserve">RWA</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31">
            <w:pPr>
              <w:spacing w:after="240" w:before="240" w:lineRule="auto"/>
              <w:rPr/>
            </w:pPr>
            <w:r w:rsidDel="00000000" w:rsidR="00000000" w:rsidRPr="00000000">
              <w:rPr>
                <w:rtl w:val="0"/>
              </w:rPr>
              <w:t xml:space="preserve">Rwanda</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32">
            <w:pPr>
              <w:spacing w:after="240" w:before="240" w:lineRule="auto"/>
              <w:rPr/>
            </w:pPr>
            <w:r w:rsidDel="00000000" w:rsidR="00000000" w:rsidRPr="00000000">
              <w:rPr>
                <w:rtl w:val="0"/>
              </w:rPr>
              <w:t xml:space="preserve">182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33">
            <w:pPr>
              <w:spacing w:after="240" w:before="240" w:lineRule="auto"/>
              <w:rPr/>
            </w:pPr>
            <w:r w:rsidDel="00000000" w:rsidR="00000000" w:rsidRPr="00000000">
              <w:rPr>
                <w:rtl w:val="0"/>
              </w:rPr>
              <w:t xml:space="preserve">101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34">
            <w:pPr>
              <w:spacing w:after="240" w:before="240" w:lineRule="auto"/>
              <w:rPr/>
            </w:pPr>
            <w:r w:rsidDel="00000000" w:rsidR="00000000" w:rsidRPr="00000000">
              <w:rPr>
                <w:rtl w:val="0"/>
              </w:rPr>
              <w:t xml:space="preserve">-81</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35">
            <w:pPr>
              <w:spacing w:after="240" w:before="240" w:lineRule="auto"/>
              <w:rPr/>
            </w:pPr>
            <w:r w:rsidDel="00000000" w:rsidR="00000000" w:rsidRPr="00000000">
              <w:rPr>
                <w:rtl w:val="0"/>
              </w:rPr>
              <w:t xml:space="preserve">MDG</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36">
            <w:pPr>
              <w:spacing w:after="240" w:before="240" w:lineRule="auto"/>
              <w:rPr/>
            </w:pPr>
            <w:r w:rsidDel="00000000" w:rsidR="00000000" w:rsidRPr="00000000">
              <w:rPr>
                <w:rtl w:val="0"/>
              </w:rPr>
              <w:t xml:space="preserve">Madagascar</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37">
            <w:pPr>
              <w:spacing w:after="240" w:before="240" w:lineRule="auto"/>
              <w:rPr/>
            </w:pPr>
            <w:r w:rsidDel="00000000" w:rsidR="00000000" w:rsidRPr="00000000">
              <w:rPr>
                <w:rtl w:val="0"/>
              </w:rPr>
              <w:t xml:space="preserve">195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38">
            <w:pPr>
              <w:spacing w:after="240" w:before="240" w:lineRule="auto"/>
              <w:rPr/>
            </w:pPr>
            <w:r w:rsidDel="00000000" w:rsidR="00000000" w:rsidRPr="00000000">
              <w:rPr>
                <w:rtl w:val="0"/>
              </w:rPr>
              <w:t xml:space="preserve">120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39">
            <w:pPr>
              <w:spacing w:after="240" w:before="240" w:lineRule="auto"/>
              <w:rPr/>
            </w:pPr>
            <w:r w:rsidDel="00000000" w:rsidR="00000000" w:rsidRPr="00000000">
              <w:rPr>
                <w:rtl w:val="0"/>
              </w:rPr>
              <w:t xml:space="preserve">-75</w:t>
            </w:r>
          </w:p>
        </w:tc>
      </w:tr>
    </w:tbl>
    <w:p w:rsidR="00000000" w:rsidDel="00000000" w:rsidP="00000000" w:rsidRDefault="00000000" w:rsidRPr="00000000" w14:paraId="0000043A">
      <w:pPr>
        <w:spacing w:after="240" w:before="240" w:lineRule="auto"/>
        <w:rPr>
          <w:b w:val="1"/>
          <w:bCs w:val="1"/>
        </w:rPr>
      </w:pPr>
      <w:r w:rsidDel="00000000" w:rsidR="00000000" w:rsidRPr="00000000">
        <w:rPr>
          <w:rtl w:val="0"/>
        </w:rPr>
        <w:t xml:space="preserve">Bảng 3.20 cho thấy các outliers đều có rank gap âm lớn, tức NRI xếp các quốc gia này tốt hơn đáng kể so với DII-Core. Điều này gợi ý rằng NRI có thể ghi nhận mức độ sẵn sàng hoặc khung thể chế số ở mức tương đối cao, trong khi mức bao trùm số theo các chỉ báo cốt lõi của DII-Core vẫn còn hạn chế. Đây là một khác biệt có ý nghĩa về phạm vi đo lường, chứ không phải dấu hiệu thiếu nhất quán của DII-Core.</w:t>
      </w:r>
      <w:r w:rsidDel="00000000" w:rsidR="00000000" w:rsidRPr="00000000">
        <w:rPr>
          <w:rtl w:val="0"/>
        </w:rPr>
      </w:r>
    </w:p>
    <w:p w:rsidR="00000000" w:rsidDel="00000000" w:rsidP="00000000" w:rsidRDefault="00000000" w:rsidRPr="00000000" w14:paraId="0000043B">
      <w:pPr>
        <w:pStyle w:val="Heading3"/>
        <w:keepNext w:val="0"/>
        <w:widowControl w:val="1"/>
        <w:spacing w:after="80" w:before="280" w:lineRule="auto"/>
        <w:rPr/>
      </w:pPr>
      <w:bookmarkStart w:colFirst="0" w:colLast="0" w:name="_fh3h6gpj3cvu" w:id="59"/>
      <w:bookmarkEnd w:id="59"/>
      <w:r w:rsidDel="00000000" w:rsidR="00000000" w:rsidRPr="00000000">
        <w:rPr>
          <w:rtl w:val="0"/>
        </w:rPr>
        <w:t xml:space="preserve">Bảng 3.21. Các quốc gia có chênh lệch thứ hạng lớn giữa DII-Core và MCI (cross-section)</w:t>
      </w:r>
    </w:p>
    <w:tbl>
      <w:tblPr>
        <w:tblStyle w:val="Table25"/>
        <w:tblW w:w="839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1550"/>
        <w:gridCol w:w="2090"/>
        <w:gridCol w:w="1715"/>
        <w:gridCol w:w="1820"/>
        <w:gridCol w:w="1220"/>
        <w:tblGridChange w:id="0">
          <w:tblGrid>
            <w:gridCol w:w="1550"/>
            <w:gridCol w:w="2090"/>
            <w:gridCol w:w="1715"/>
            <w:gridCol w:w="1820"/>
            <w:gridCol w:w="1220"/>
          </w:tblGrid>
        </w:tblGridChange>
      </w:tblGrid>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3C">
            <w:pPr>
              <w:spacing w:after="240" w:before="240" w:lineRule="auto"/>
              <w:jc w:val="center"/>
              <w:rPr/>
            </w:pPr>
            <w:r w:rsidDel="00000000" w:rsidR="00000000" w:rsidRPr="00000000">
              <w:rPr>
                <w:b w:val="1"/>
                <w:bCs w:val="1"/>
                <w:rtl w:val="0"/>
              </w:rPr>
              <w:t xml:space="preserve">country_iso3</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3D">
            <w:pPr>
              <w:spacing w:after="240" w:before="240" w:lineRule="auto"/>
              <w:jc w:val="center"/>
              <w:rPr/>
            </w:pPr>
            <w:r w:rsidDel="00000000" w:rsidR="00000000" w:rsidRPr="00000000">
              <w:rPr>
                <w:b w:val="1"/>
                <w:bCs w:val="1"/>
                <w:rtl w:val="0"/>
              </w:rPr>
              <w:t xml:space="preserve">country_name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3E">
            <w:pPr>
              <w:spacing w:after="240" w:before="240" w:lineRule="auto"/>
              <w:jc w:val="center"/>
              <w:rPr/>
            </w:pPr>
            <w:r w:rsidDel="00000000" w:rsidR="00000000" w:rsidRPr="00000000">
              <w:rPr>
                <w:b w:val="1"/>
                <w:bCs w:val="1"/>
                <w:rtl w:val="0"/>
              </w:rPr>
              <w:t xml:space="preserve">rank_dii_2022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3F">
            <w:pPr>
              <w:spacing w:after="240" w:before="240" w:lineRule="auto"/>
              <w:jc w:val="center"/>
              <w:rPr/>
            </w:pPr>
            <w:r w:rsidDel="00000000" w:rsidR="00000000" w:rsidRPr="00000000">
              <w:rPr>
                <w:b w:val="1"/>
                <w:bCs w:val="1"/>
                <w:rtl w:val="0"/>
              </w:rPr>
              <w:t xml:space="preserve">rank_mci_2021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40">
            <w:pPr>
              <w:spacing w:after="240" w:before="240" w:lineRule="auto"/>
              <w:jc w:val="center"/>
              <w:rPr/>
            </w:pPr>
            <w:r w:rsidDel="00000000" w:rsidR="00000000" w:rsidRPr="00000000">
              <w:rPr>
                <w:b w:val="1"/>
                <w:bCs w:val="1"/>
                <w:rtl w:val="0"/>
              </w:rPr>
              <w:t xml:space="preserve">rank_gap</w:t>
            </w:r>
            <w:r w:rsidDel="00000000" w:rsidR="00000000" w:rsidRPr="00000000">
              <w:rPr>
                <w:rtl w:val="0"/>
              </w:rPr>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41">
            <w:pPr>
              <w:spacing w:after="240" w:before="240" w:lineRule="auto"/>
              <w:rPr/>
            </w:pPr>
            <w:r w:rsidDel="00000000" w:rsidR="00000000" w:rsidRPr="00000000">
              <w:rPr>
                <w:rtl w:val="0"/>
              </w:rPr>
              <w:t xml:space="preserve">WSM</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42">
            <w:pPr>
              <w:spacing w:after="240" w:before="240" w:lineRule="auto"/>
              <w:rPr/>
            </w:pPr>
            <w:r w:rsidDel="00000000" w:rsidR="00000000" w:rsidRPr="00000000">
              <w:rPr>
                <w:rtl w:val="0"/>
              </w:rPr>
              <w:t xml:space="preserve">Samoa</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43">
            <w:pPr>
              <w:spacing w:after="240" w:before="240" w:lineRule="auto"/>
              <w:rPr/>
            </w:pPr>
            <w:r w:rsidDel="00000000" w:rsidR="00000000" w:rsidRPr="00000000">
              <w:rPr>
                <w:rtl w:val="0"/>
              </w:rPr>
              <w:t xml:space="preserve">160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44">
            <w:pPr>
              <w:spacing w:after="240" w:before="240" w:lineRule="auto"/>
              <w:rPr/>
            </w:pPr>
            <w:r w:rsidDel="00000000" w:rsidR="00000000" w:rsidRPr="00000000">
              <w:rPr>
                <w:rtl w:val="0"/>
              </w:rPr>
              <w:t xml:space="preserve">97</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45">
            <w:pPr>
              <w:spacing w:after="240" w:before="240" w:lineRule="auto"/>
              <w:rPr/>
            </w:pPr>
            <w:r w:rsidDel="00000000" w:rsidR="00000000" w:rsidRPr="00000000">
              <w:rPr>
                <w:rtl w:val="0"/>
              </w:rPr>
              <w:t xml:space="preserve">-63</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46">
            <w:pPr>
              <w:spacing w:after="240" w:before="240" w:lineRule="auto"/>
              <w:rPr/>
            </w:pPr>
            <w:r w:rsidDel="00000000" w:rsidR="00000000" w:rsidRPr="00000000">
              <w:rPr>
                <w:rtl w:val="0"/>
              </w:rPr>
              <w:t xml:space="preserve">PNG</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47">
            <w:pPr>
              <w:spacing w:after="240" w:before="240" w:lineRule="auto"/>
              <w:rPr/>
            </w:pPr>
            <w:r w:rsidDel="00000000" w:rsidR="00000000" w:rsidRPr="00000000">
              <w:rPr>
                <w:rtl w:val="0"/>
              </w:rPr>
              <w:t xml:space="preserve">Papua New Guinea</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48">
            <w:pPr>
              <w:spacing w:after="240" w:before="240" w:lineRule="auto"/>
              <w:rPr/>
            </w:pPr>
            <w:r w:rsidDel="00000000" w:rsidR="00000000" w:rsidRPr="00000000">
              <w:rPr>
                <w:rtl w:val="0"/>
              </w:rPr>
              <w:t xml:space="preserve">183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49">
            <w:pPr>
              <w:spacing w:after="240" w:before="240" w:lineRule="auto"/>
              <w:rPr/>
            </w:pPr>
            <w:r w:rsidDel="00000000" w:rsidR="00000000" w:rsidRPr="00000000">
              <w:rPr>
                <w:rtl w:val="0"/>
              </w:rPr>
              <w:t xml:space="preserve">125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4A">
            <w:pPr>
              <w:spacing w:after="240" w:before="240" w:lineRule="auto"/>
              <w:rPr/>
            </w:pPr>
            <w:r w:rsidDel="00000000" w:rsidR="00000000" w:rsidRPr="00000000">
              <w:rPr>
                <w:rtl w:val="0"/>
              </w:rPr>
              <w:t xml:space="preserve">-58</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4B">
            <w:pPr>
              <w:spacing w:after="240" w:before="240" w:lineRule="auto"/>
              <w:rPr/>
            </w:pPr>
            <w:r w:rsidDel="00000000" w:rsidR="00000000" w:rsidRPr="00000000">
              <w:rPr>
                <w:rtl w:val="0"/>
              </w:rPr>
              <w:t xml:space="preserve">JOR</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4C">
            <w:pPr>
              <w:spacing w:after="240" w:before="240" w:lineRule="auto"/>
              <w:rPr/>
            </w:pPr>
            <w:r w:rsidDel="00000000" w:rsidR="00000000" w:rsidRPr="00000000">
              <w:rPr>
                <w:rtl w:val="0"/>
              </w:rPr>
              <w:t xml:space="preserve">Jordan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4D">
            <w:pPr>
              <w:spacing w:after="240" w:before="240" w:lineRule="auto"/>
              <w:rPr/>
            </w:pPr>
            <w:r w:rsidDel="00000000" w:rsidR="00000000" w:rsidRPr="00000000">
              <w:rPr>
                <w:rtl w:val="0"/>
              </w:rPr>
              <w:t xml:space="preserve">135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4E">
            <w:pPr>
              <w:spacing w:after="240" w:before="240" w:lineRule="auto"/>
              <w:rPr/>
            </w:pPr>
            <w:r w:rsidDel="00000000" w:rsidR="00000000" w:rsidRPr="00000000">
              <w:rPr>
                <w:rtl w:val="0"/>
              </w:rPr>
              <w:t xml:space="preserve">78</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4F">
            <w:pPr>
              <w:spacing w:after="240" w:before="240" w:lineRule="auto"/>
              <w:rPr/>
            </w:pPr>
            <w:r w:rsidDel="00000000" w:rsidR="00000000" w:rsidRPr="00000000">
              <w:rPr>
                <w:rtl w:val="0"/>
              </w:rPr>
              <w:t xml:space="preserve">-57</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50">
            <w:pPr>
              <w:spacing w:after="240" w:before="240" w:lineRule="auto"/>
              <w:rPr/>
            </w:pPr>
            <w:r w:rsidDel="00000000" w:rsidR="00000000" w:rsidRPr="00000000">
              <w:rPr>
                <w:rtl w:val="0"/>
              </w:rPr>
              <w:t xml:space="preserve">UGA</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51">
            <w:pPr>
              <w:spacing w:after="240" w:before="240" w:lineRule="auto"/>
              <w:rPr/>
            </w:pPr>
            <w:r w:rsidDel="00000000" w:rsidR="00000000" w:rsidRPr="00000000">
              <w:rPr>
                <w:rtl w:val="0"/>
              </w:rPr>
              <w:t xml:space="preserve">Uganda</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52">
            <w:pPr>
              <w:spacing w:after="240" w:before="240" w:lineRule="auto"/>
              <w:rPr/>
            </w:pPr>
            <w:r w:rsidDel="00000000" w:rsidR="00000000" w:rsidRPr="00000000">
              <w:rPr>
                <w:rtl w:val="0"/>
              </w:rPr>
              <w:t xml:space="preserve">187</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53">
            <w:pPr>
              <w:spacing w:after="240" w:before="240" w:lineRule="auto"/>
              <w:rPr/>
            </w:pPr>
            <w:r w:rsidDel="00000000" w:rsidR="00000000" w:rsidRPr="00000000">
              <w:rPr>
                <w:rtl w:val="0"/>
              </w:rPr>
              <w:t xml:space="preserve">132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54">
            <w:pPr>
              <w:spacing w:after="240" w:before="240" w:lineRule="auto"/>
              <w:rPr/>
            </w:pPr>
            <w:r w:rsidDel="00000000" w:rsidR="00000000" w:rsidRPr="00000000">
              <w:rPr>
                <w:rtl w:val="0"/>
              </w:rPr>
              <w:t xml:space="preserve">-55</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55">
            <w:pPr>
              <w:spacing w:after="240" w:before="240" w:lineRule="auto"/>
              <w:rPr/>
            </w:pPr>
            <w:r w:rsidDel="00000000" w:rsidR="00000000" w:rsidRPr="00000000">
              <w:rPr>
                <w:rtl w:val="0"/>
              </w:rPr>
              <w:t xml:space="preserve">GTM</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56">
            <w:pPr>
              <w:spacing w:after="240" w:before="240" w:lineRule="auto"/>
              <w:rPr/>
            </w:pPr>
            <w:r w:rsidDel="00000000" w:rsidR="00000000" w:rsidRPr="00000000">
              <w:rPr>
                <w:rtl w:val="0"/>
              </w:rPr>
              <w:t xml:space="preserve">Guatemala</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57">
            <w:pPr>
              <w:spacing w:after="240" w:before="240" w:lineRule="auto"/>
              <w:rPr/>
            </w:pPr>
            <w:r w:rsidDel="00000000" w:rsidR="00000000" w:rsidRPr="00000000">
              <w:rPr>
                <w:rtl w:val="0"/>
              </w:rPr>
              <w:t xml:space="preserve">164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58">
            <w:pPr>
              <w:spacing w:after="240" w:before="240" w:lineRule="auto"/>
              <w:rPr/>
            </w:pPr>
            <w:r w:rsidDel="00000000" w:rsidR="00000000" w:rsidRPr="00000000">
              <w:rPr>
                <w:rtl w:val="0"/>
              </w:rPr>
              <w:t xml:space="preserve">109</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59">
            <w:pPr>
              <w:spacing w:after="240" w:before="240" w:lineRule="auto"/>
              <w:rPr/>
            </w:pPr>
            <w:r w:rsidDel="00000000" w:rsidR="00000000" w:rsidRPr="00000000">
              <w:rPr>
                <w:rtl w:val="0"/>
              </w:rPr>
              <w:t xml:space="preserve">-55</w:t>
            </w:r>
          </w:p>
        </w:tc>
      </w:tr>
    </w:tbl>
    <w:p w:rsidR="00000000" w:rsidDel="00000000" w:rsidP="00000000" w:rsidRDefault="00000000" w:rsidRPr="00000000" w14:paraId="0000045A">
      <w:pPr>
        <w:spacing w:after="240" w:before="240" w:lineRule="auto"/>
        <w:rPr/>
      </w:pPr>
      <w:r w:rsidDel="00000000" w:rsidR="00000000" w:rsidRPr="00000000">
        <w:rPr>
          <w:rtl w:val="0"/>
        </w:rPr>
        <w:t xml:space="preserve">Các trường hợp trong Bảng 3.21 cho thấy MCI – với trọng tâm vào kết nối di động – có xu hướng xếp hạng cao hơn cho một số quốc gia so với DII-Core. Điều này phản ánh khả năng tồn tại “độ lệch cấu trúc”: quốc gia có năng lực kết nối di động tương đối tốt nhưng mức bao trùm số tổng thể (xét thêm Internet cố định, sử dụng và vốn nhân lực) vẫn còn hạn chế. Phân tích này tạo cơ sở trực tiếp để Chương 4 đi sâu vào phân rã theo trụ nhằm xác định nguồn gốc của chênh lệch.</w:t>
      </w:r>
    </w:p>
    <w:p w:rsidR="00000000" w:rsidDel="00000000" w:rsidP="00000000" w:rsidRDefault="00000000" w:rsidRPr="00000000" w14:paraId="0000045B">
      <w:pPr>
        <w:spacing w:after="240" w:before="240" w:lineRule="auto"/>
        <w:rPr/>
      </w:pPr>
      <w:r w:rsidDel="00000000" w:rsidR="00000000" w:rsidRPr="00000000">
        <w:rPr>
          <w:rtl w:val="0"/>
        </w:rPr>
        <w:t xml:space="preserve">Tổng hợp các kết quả trên, DII-Core thể hiện </w:t>
      </w:r>
      <w:r w:rsidDel="00000000" w:rsidR="00000000" w:rsidRPr="00000000">
        <w:rPr>
          <w:b w:val="1"/>
          <w:bCs w:val="1"/>
          <w:rtl w:val="0"/>
        </w:rPr>
        <w:t xml:space="preserve">giá trị hội tụ cao</w:t>
      </w:r>
      <w:r w:rsidDel="00000000" w:rsidR="00000000" w:rsidRPr="00000000">
        <w:rPr>
          <w:rtl w:val="0"/>
        </w:rPr>
        <w:t xml:space="preserve"> với các chỉ số chuyển đổi số được sử dụng rộng rãi, đồng thời duy trì các khác biệt có thể giải thích về mặt khái niệm. Kết hợp với các robustness checks ở Mục 3.7, kết quả benchmark validation cho thấy thứ hạng DII-Core ổn định và không bị chi phối bởi lựa chọn kỹ thuật mang tính tuỳ tiện. Điều này tạo nền tảng phương pháp vững chắc để sử dụng DII-Core trong các phân tích kết quả ở Chương 4 và trong các thảo luận chính sách ở phần kết luận.</w:t>
      </w:r>
      <w:r w:rsidDel="00000000" w:rsidR="00000000" w:rsidRPr="00000000">
        <w:rPr>
          <w:rtl w:val="0"/>
        </w:rPr>
      </w:r>
    </w:p>
    <w:p w:rsidR="00000000" w:rsidDel="00000000" w:rsidP="00000000" w:rsidRDefault="00000000" w:rsidRPr="00000000" w14:paraId="0000045C">
      <w:pPr>
        <w:pStyle w:val="Heading2"/>
        <w:keepNext w:val="0"/>
        <w:keepLines w:val="0"/>
        <w:spacing w:after="80" w:before="360" w:line="259" w:lineRule="auto"/>
        <w:ind w:left="0"/>
        <w:rPr>
          <w:sz w:val="34"/>
          <w:szCs w:val="34"/>
        </w:rPr>
      </w:pPr>
      <w:bookmarkStart w:colFirst="0" w:colLast="0" w:name="_id9y6jbo4lsq" w:id="60"/>
      <w:bookmarkEnd w:id="60"/>
      <w:r w:rsidDel="00000000" w:rsidR="00000000" w:rsidRPr="00000000">
        <w:rPr>
          <w:sz w:val="34"/>
          <w:szCs w:val="34"/>
          <w:rtl w:val="0"/>
        </w:rPr>
        <w:t xml:space="preserve">3.9. Kiểm toán thống kê theo tinh thần JRC/OECD (JRC-style statistical audit)</w:t>
      </w:r>
    </w:p>
    <w:p w:rsidR="00000000" w:rsidDel="00000000" w:rsidP="00000000" w:rsidRDefault="00000000" w:rsidRPr="00000000" w14:paraId="0000045D">
      <w:pPr>
        <w:spacing w:after="240" w:before="240" w:lineRule="auto"/>
        <w:rPr/>
      </w:pPr>
      <w:r w:rsidDel="00000000" w:rsidR="00000000" w:rsidRPr="00000000">
        <w:rPr>
          <w:rtl w:val="0"/>
        </w:rPr>
        <w:t xml:space="preserve">Các mục trước đã hoàn thiện ba lớp kiểm tra cốt lõi của một composite indicator ở cấp luận văn: (i) </w:t>
      </w:r>
      <w:r w:rsidDel="00000000" w:rsidR="00000000" w:rsidRPr="00000000">
        <w:rPr>
          <w:b w:val="1"/>
          <w:bCs w:val="1"/>
          <w:rtl w:val="0"/>
        </w:rPr>
        <w:t xml:space="preserve">tính nhất quán nội tại của quy trình xây dựng</w:t>
      </w:r>
      <w:r w:rsidDel="00000000" w:rsidR="00000000" w:rsidRPr="00000000">
        <w:rPr>
          <w:rtl w:val="0"/>
        </w:rPr>
        <w:t xml:space="preserve"> (Mục 3.5), (ii) </w:t>
      </w:r>
      <w:r w:rsidDel="00000000" w:rsidR="00000000" w:rsidRPr="00000000">
        <w:rPr>
          <w:b w:val="1"/>
          <w:bCs w:val="1"/>
          <w:rtl w:val="0"/>
        </w:rPr>
        <w:t xml:space="preserve">khả năng diễn giải bằng typology mô tả</w:t>
      </w:r>
      <w:r w:rsidDel="00000000" w:rsidR="00000000" w:rsidRPr="00000000">
        <w:rPr>
          <w:rtl w:val="0"/>
        </w:rPr>
        <w:t xml:space="preserve"> (Mục 3.6), (iii) </w:t>
      </w:r>
      <w:r w:rsidDel="00000000" w:rsidR="00000000" w:rsidRPr="00000000">
        <w:rPr>
          <w:b w:val="1"/>
          <w:bCs w:val="1"/>
          <w:rtl w:val="0"/>
        </w:rPr>
        <w:t xml:space="preserve">độ bền của thứ hạng dưới thay đổi kỹ thuật hợp lý</w:t>
      </w:r>
      <w:r w:rsidDel="00000000" w:rsidR="00000000" w:rsidRPr="00000000">
        <w:rPr>
          <w:rtl w:val="0"/>
        </w:rPr>
        <w:t xml:space="preserve"> (Mục 3.7), và (iv) </w:t>
      </w:r>
      <w:r w:rsidDel="00000000" w:rsidR="00000000" w:rsidRPr="00000000">
        <w:rPr>
          <w:b w:val="1"/>
          <w:bCs w:val="1"/>
          <w:rtl w:val="0"/>
        </w:rPr>
        <w:t xml:space="preserve">giá trị hội tụ thông qua benchmark ngoại sinh</w:t>
      </w:r>
      <w:r w:rsidDel="00000000" w:rsidR="00000000" w:rsidRPr="00000000">
        <w:rPr>
          <w:rtl w:val="0"/>
        </w:rPr>
        <w:t xml:space="preserve"> (Mục 3.8). Tuy nhiên, theo khuyến nghị của các hướng dẫn thực hành về composite indicators (đặc biệt theo tinh thần JRC/OECD), một chỉ số tổng hợp nên được kèm theo một “gói kiểm toán thống kê” nhằm trả lời hệ thống các câu hỏi: dữ liệu có đủ chất lượng không, cấu trúc tương quan giữa các chỉ báo có hợp lý không, kết quả có nhạy với quyết định phương pháp nào nhất, và mức độ ổn định của kết luận (đặc biệt về thứ hạng) ra sao.</w:t>
      </w:r>
    </w:p>
    <w:p w:rsidR="00000000" w:rsidDel="00000000" w:rsidP="00000000" w:rsidRDefault="00000000" w:rsidRPr="00000000" w14:paraId="0000045E">
      <w:pPr>
        <w:spacing w:after="240" w:before="240" w:lineRule="auto"/>
        <w:rPr/>
      </w:pPr>
      <w:r w:rsidDel="00000000" w:rsidR="00000000" w:rsidRPr="00000000">
        <w:rPr>
          <w:rtl w:val="0"/>
        </w:rPr>
        <w:t xml:space="preserve">Trong nghiên cứu này, kiểm toán thống kê được thiết kế theo hai lớp: (i) </w:t>
      </w:r>
      <w:r w:rsidDel="00000000" w:rsidR="00000000" w:rsidRPr="00000000">
        <w:rPr>
          <w:b w:val="1"/>
          <w:bCs w:val="1"/>
          <w:rtl w:val="0"/>
        </w:rPr>
        <w:t xml:space="preserve">audit tables</w:t>
      </w:r>
      <w:r w:rsidDel="00000000" w:rsidR="00000000" w:rsidRPr="00000000">
        <w:rPr>
          <w:rtl w:val="0"/>
        </w:rPr>
        <w:t xml:space="preserve"> (bảng kiểm toán cơ bản) và (ii) </w:t>
      </w:r>
      <w:r w:rsidDel="00000000" w:rsidR="00000000" w:rsidRPr="00000000">
        <w:rPr>
          <w:b w:val="1"/>
          <w:bCs w:val="1"/>
          <w:rtl w:val="0"/>
        </w:rPr>
        <w:t xml:space="preserve">audit về độ nhạy/ảnh hưởng</w:t>
      </w:r>
      <w:r w:rsidDel="00000000" w:rsidR="00000000" w:rsidRPr="00000000">
        <w:rPr>
          <w:rtl w:val="0"/>
        </w:rPr>
        <w:t xml:space="preserve"> (influence &amp; sensitivity). Do giới hạn dữ liệu audit theo năm hiện chưa được xuất ra CSV ở phiên bản hiện tại, tiểu mục (i) được trình bày như một khung kiểm toán chuẩn, kèm vị trí chèn bảng/hình; tiểu mục (ii) được triển khai đầy đủ bằng kết quả </w:t>
      </w:r>
      <w:r w:rsidDel="00000000" w:rsidR="00000000" w:rsidRPr="00000000">
        <w:rPr>
          <w:b w:val="1"/>
          <w:bCs w:val="1"/>
          <w:rtl w:val="0"/>
        </w:rPr>
        <w:t xml:space="preserve">Leave-one-out influence (LOO)</w:t>
      </w:r>
      <w:r w:rsidDel="00000000" w:rsidR="00000000" w:rsidRPr="00000000">
        <w:rPr>
          <w:rtl w:val="0"/>
        </w:rPr>
        <w:t xml:space="preserve"> đã có.</w:t>
      </w:r>
    </w:p>
    <w:p w:rsidR="00000000" w:rsidDel="00000000" w:rsidP="00000000" w:rsidRDefault="00000000" w:rsidRPr="00000000" w14:paraId="0000045F">
      <w:pPr>
        <w:pStyle w:val="Heading3"/>
        <w:keepNext w:val="0"/>
        <w:widowControl w:val="1"/>
        <w:spacing w:after="80" w:before="280" w:lineRule="auto"/>
        <w:rPr/>
      </w:pPr>
      <w:bookmarkStart w:colFirst="0" w:colLast="0" w:name="_d4tvrqmjbpe3" w:id="61"/>
      <w:bookmarkEnd w:id="61"/>
      <w:r w:rsidDel="00000000" w:rsidR="00000000" w:rsidRPr="00000000">
        <w:rPr>
          <w:rtl w:val="0"/>
        </w:rPr>
        <w:t xml:space="preserve">3.9.1. Audit tables theo năm: missingness, phân phối và cấu trúc tương quan</w:t>
      </w:r>
    </w:p>
    <w:p w:rsidR="00000000" w:rsidDel="00000000" w:rsidP="00000000" w:rsidRDefault="00000000" w:rsidRPr="00000000" w14:paraId="00000460">
      <w:pPr>
        <w:spacing w:after="240" w:before="240" w:lineRule="auto"/>
        <w:rPr/>
      </w:pPr>
      <w:r w:rsidDel="00000000" w:rsidR="00000000" w:rsidRPr="00000000">
        <w:rPr>
          <w:rtl w:val="0"/>
        </w:rPr>
        <w:t xml:space="preserve">Theo tinh thần kiểm toán chỉ số tổng hợp của JRC/OECD, một composite indicator không nên chỉ được trình bày bằng quy trình xây dựng và các kết quả cuối cùng, mà cần đi kèm một tập “audit tables” phản ánh chất lượng dữ liệu và tính ổn định thống kê của thước đo theo thời gian. Với DII-Core, audit tables tập trung vào ba lớp kiểm tra: mức độ thiếu dữ liệu theo chỉ báo và theo cấu trúc trụ; đặc điểm phân phối của điểm chỉ số theo năm; và mức độ ổn định của cấu trúc liên hệ giữa các trụ với chỉ số tổng hợp.</w:t>
      </w:r>
    </w:p>
    <w:p w:rsidR="00000000" w:rsidDel="00000000" w:rsidP="00000000" w:rsidRDefault="00000000" w:rsidRPr="00000000" w14:paraId="00000461">
      <w:pPr>
        <w:spacing w:after="240" w:before="240" w:lineRule="auto"/>
        <w:rPr>
          <w:b w:val="1"/>
          <w:bCs w:val="1"/>
        </w:rPr>
      </w:pPr>
      <w:r w:rsidDel="00000000" w:rsidR="00000000" w:rsidRPr="00000000">
        <w:rPr>
          <w:b w:val="1"/>
          <w:bCs w:val="1"/>
        </w:rPr>
        <w:drawing>
          <wp:inline distB="114300" distT="114300" distL="114300" distR="114300">
            <wp:extent cx="5731200" cy="1739900"/>
            <wp:effectExtent b="0" l="0" r="0" t="0"/>
            <wp:docPr id="3" name="image1.png"/>
            <a:graphic>
              <a:graphicData uri="http://schemas.openxmlformats.org/drawingml/2006/picture">
                <pic:pic>
                  <pic:nvPicPr>
                    <pic:cNvPr id="0" name="image1.png"/>
                    <pic:cNvPicPr preferRelativeResize="0"/>
                  </pic:nvPicPr>
                  <pic:blipFill>
                    <a:blip r:embed="rId26"/>
                    <a:srcRect b="0" l="0" r="0" t="0"/>
                    <a:stretch>
                      <a:fillRect/>
                    </a:stretch>
                  </pic:blipFill>
                  <pic:spPr>
                    <a:xfrm>
                      <a:off x="0" y="0"/>
                      <a:ext cx="5731200" cy="1739900"/>
                    </a:xfrm>
                    <a:prstGeom prst="rect"/>
                    <a:ln/>
                  </pic:spPr>
                </pic:pic>
              </a:graphicData>
            </a:graphic>
          </wp:inline>
        </w:drawing>
      </w:r>
      <w:r w:rsidDel="00000000" w:rsidR="00000000" w:rsidRPr="00000000">
        <w:rPr>
          <w:rtl w:val="0"/>
        </w:rPr>
      </w:r>
    </w:p>
    <w:p w:rsidR="00000000" w:rsidDel="00000000" w:rsidP="00000000" w:rsidRDefault="00000000" w:rsidRPr="00000000" w14:paraId="00000462">
      <w:pPr>
        <w:spacing w:after="240" w:before="240" w:lineRule="auto"/>
        <w:rPr>
          <w:i w:val="1"/>
          <w:iCs w:val="1"/>
        </w:rPr>
      </w:pPr>
      <w:r w:rsidDel="00000000" w:rsidR="00000000" w:rsidRPr="00000000">
        <w:rPr>
          <w:i w:val="1"/>
          <w:iCs w:val="1"/>
          <w:rtl w:val="0"/>
        </w:rPr>
        <w:t xml:space="preserve">Figure 3.20. Missingness heatmap</w:t>
        <w:br w:type="textWrapping"/>
      </w:r>
    </w:p>
    <w:p w:rsidR="00000000" w:rsidDel="00000000" w:rsidP="00000000" w:rsidRDefault="00000000" w:rsidRPr="00000000" w14:paraId="00000463">
      <w:pPr>
        <w:spacing w:after="240" w:before="240" w:lineRule="auto"/>
        <w:rPr/>
      </w:pPr>
      <w:r w:rsidDel="00000000" w:rsidR="00000000" w:rsidRPr="00000000">
        <w:rPr>
          <w:rtl w:val="0"/>
        </w:rPr>
        <w:t xml:space="preserve">Hình 3.20 cho thấy thiếu dữ liệu không phân bố đồng đều giữa các chỉ báo. Nhóm chỉ báo giáo dục (</w:t>
      </w:r>
      <w:r w:rsidDel="00000000" w:rsidR="00000000" w:rsidRPr="00000000">
        <w:rPr>
          <w:rFonts w:ascii="Roboto Mono" w:cs="Roboto Mono" w:eastAsia="Roboto Mono" w:hAnsi="Roboto Mono"/>
          <w:color w:val="188038"/>
          <w:rtl w:val="0"/>
        </w:rPr>
        <w:t xml:space="preserve">SE.SEC.ENRR</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SE.TER.ENRR</w:t>
      </w:r>
      <w:r w:rsidDel="00000000" w:rsidR="00000000" w:rsidRPr="00000000">
        <w:rPr>
          <w:rtl w:val="0"/>
        </w:rPr>
        <w:t xml:space="preserve">) có tỷ lệ thiếu dữ liệu cao hơn rõ rệt so với nhóm chỉ báo hạ tầng và an toàn số, trong khi </w:t>
      </w:r>
      <w:r w:rsidDel="00000000" w:rsidR="00000000" w:rsidRPr="00000000">
        <w:rPr>
          <w:rFonts w:ascii="Roboto Mono" w:cs="Roboto Mono" w:eastAsia="Roboto Mono" w:hAnsi="Roboto Mono"/>
          <w:color w:val="188038"/>
          <w:rtl w:val="0"/>
        </w:rPr>
        <w:t xml:space="preserve">IT.NET.SECR.P6</w:t>
      </w:r>
      <w:r w:rsidDel="00000000" w:rsidR="00000000" w:rsidRPr="00000000">
        <w:rPr>
          <w:rtl w:val="0"/>
        </w:rPr>
        <w:t xml:space="preserve"> có mức thiếu dữ liệu rất thấp và ổn định qua các năm. Mẫu hình này mang ý nghĩa phương pháp quan trọng: nếu không kiểm soát tốt chính sách missingness ở cấp trụ và cấp chỉ số tổng, điểm DII có thể bị chi phối bởi sự hiện diện/khuyết thiếu của nhóm chỉ báo giáo dục ở một số quốc gia–năm.</w:t>
      </w:r>
    </w:p>
    <w:p w:rsidR="00000000" w:rsidDel="00000000" w:rsidP="00000000" w:rsidRDefault="00000000" w:rsidRPr="00000000" w14:paraId="00000464">
      <w:pPr>
        <w:spacing w:after="240" w:before="240" w:lineRule="auto"/>
        <w:rPr>
          <w:b w:val="1"/>
          <w:bCs w:val="1"/>
        </w:rPr>
      </w:pPr>
      <w:r w:rsidDel="00000000" w:rsidR="00000000" w:rsidRPr="00000000">
        <w:rPr>
          <w:rtl w:val="0"/>
        </w:rPr>
      </w:r>
    </w:p>
    <w:p w:rsidR="00000000" w:rsidDel="00000000" w:rsidP="00000000" w:rsidRDefault="00000000" w:rsidRPr="00000000" w14:paraId="00000465">
      <w:pPr>
        <w:pStyle w:val="Heading3"/>
        <w:keepNext w:val="0"/>
        <w:widowControl w:val="1"/>
        <w:spacing w:after="80" w:before="280" w:lineRule="auto"/>
        <w:rPr/>
      </w:pPr>
      <w:bookmarkStart w:colFirst="0" w:colLast="0" w:name="_a4r6sn2684kx" w:id="62"/>
      <w:bookmarkEnd w:id="62"/>
      <w:r w:rsidDel="00000000" w:rsidR="00000000" w:rsidRPr="00000000">
        <w:rPr>
          <w:rtl w:val="0"/>
        </w:rPr>
        <w:t xml:space="preserve">Bảng 3.22. Missingness theo năm và độ phủ tính chỉ số (đơn vị: %)</w:t>
      </w:r>
    </w:p>
    <w:tbl>
      <w:tblPr>
        <w:tblStyle w:val="Table26"/>
        <w:tblW w:w="9025.511811023624"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166.09936199654672"/>
        <w:gridCol w:w="229.26390810790957"/>
        <w:gridCol w:w="334.5381516268476"/>
        <w:gridCol w:w="688.9614381406058"/>
        <w:gridCol w:w="674.9248723380806"/>
        <w:gridCol w:w="688.9614381406058"/>
        <w:gridCol w:w="681.9431552393432"/>
        <w:gridCol w:w="629.3060334798743"/>
        <w:gridCol w:w="632.8151749305055"/>
        <w:gridCol w:w="867.9276521228005"/>
        <w:gridCol w:w="825.8179547152253"/>
        <w:gridCol w:w="839.8545205177503"/>
        <w:gridCol w:w="604.7420433254554"/>
        <w:gridCol w:w="534.5592143128299"/>
        <w:gridCol w:w="625.7968920292429"/>
        <w:tblGridChange w:id="0">
          <w:tblGrid>
            <w:gridCol w:w="166.09936199654672"/>
            <w:gridCol w:w="229.26390810790957"/>
            <w:gridCol w:w="334.5381516268476"/>
            <w:gridCol w:w="688.9614381406058"/>
            <w:gridCol w:w="674.9248723380806"/>
            <w:gridCol w:w="688.9614381406058"/>
            <w:gridCol w:w="681.9431552393432"/>
            <w:gridCol w:w="629.3060334798743"/>
            <w:gridCol w:w="632.8151749305055"/>
            <w:gridCol w:w="867.9276521228005"/>
            <w:gridCol w:w="825.8179547152253"/>
            <w:gridCol w:w="839.8545205177503"/>
            <w:gridCol w:w="604.7420433254554"/>
            <w:gridCol w:w="534.5592143128299"/>
            <w:gridCol w:w="625.7968920292429"/>
          </w:tblGrid>
        </w:tblGridChange>
      </w:tblGrid>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66">
            <w:pPr>
              <w:spacing w:after="240" w:before="240" w:lineRule="auto"/>
              <w:jc w:val="center"/>
              <w:rPr>
                <w:b w:val="1"/>
                <w:bCs w:val="1"/>
              </w:rPr>
            </w:pPr>
            <w:r w:rsidDel="00000000" w:rsidR="00000000" w:rsidRPr="00000000">
              <w:rPr>
                <w:b w:val="1"/>
                <w:bCs w:val="1"/>
                <w:rtl w:val="0"/>
              </w:rPr>
              <w:t xml:space="preserve">year</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67">
            <w:pPr>
              <w:spacing w:after="240" w:before="240" w:lineRule="auto"/>
              <w:jc w:val="center"/>
              <w:rPr>
                <w:b w:val="1"/>
                <w:bCs w:val="1"/>
              </w:rPr>
            </w:pPr>
            <w:r w:rsidDel="00000000" w:rsidR="00000000" w:rsidRPr="00000000">
              <w:rPr>
                <w:b w:val="1"/>
                <w:bCs w:val="1"/>
                <w:rtl w:val="0"/>
              </w:rPr>
              <w:t xml:space="preserve">n_rows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68">
            <w:pPr>
              <w:spacing w:after="240" w:before="240" w:lineRule="auto"/>
              <w:jc w:val="center"/>
              <w:rPr>
                <w:b w:val="1"/>
                <w:bCs w:val="1"/>
              </w:rPr>
            </w:pPr>
            <w:r w:rsidDel="00000000" w:rsidR="00000000" w:rsidRPr="00000000">
              <w:rPr>
                <w:b w:val="1"/>
                <w:bCs w:val="1"/>
                <w:rtl w:val="0"/>
              </w:rPr>
              <w:t xml:space="preserve">n_countries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69">
            <w:pPr>
              <w:spacing w:after="240" w:before="240" w:lineRule="auto"/>
              <w:jc w:val="center"/>
              <w:rPr>
                <w:b w:val="1"/>
                <w:bCs w:val="1"/>
              </w:rPr>
            </w:pPr>
            <w:r w:rsidDel="00000000" w:rsidR="00000000" w:rsidRPr="00000000">
              <w:rPr>
                <w:b w:val="1"/>
                <w:bCs w:val="1"/>
                <w:rtl w:val="0"/>
              </w:rPr>
              <w:t xml:space="preserve">missing_IT.NET.USER.ZS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6A">
            <w:pPr>
              <w:spacing w:after="240" w:before="240" w:lineRule="auto"/>
              <w:jc w:val="center"/>
              <w:rPr>
                <w:b w:val="1"/>
                <w:bCs w:val="1"/>
              </w:rPr>
            </w:pPr>
            <w:r w:rsidDel="00000000" w:rsidR="00000000" w:rsidRPr="00000000">
              <w:rPr>
                <w:b w:val="1"/>
                <w:bCs w:val="1"/>
                <w:rtl w:val="0"/>
              </w:rPr>
              <w:t xml:space="preserve">missing_IT.CEL.SETS.P2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6B">
            <w:pPr>
              <w:spacing w:after="240" w:before="240" w:lineRule="auto"/>
              <w:jc w:val="center"/>
              <w:rPr>
                <w:b w:val="1"/>
                <w:bCs w:val="1"/>
              </w:rPr>
            </w:pPr>
            <w:r w:rsidDel="00000000" w:rsidR="00000000" w:rsidRPr="00000000">
              <w:rPr>
                <w:b w:val="1"/>
                <w:bCs w:val="1"/>
                <w:rtl w:val="0"/>
              </w:rPr>
              <w:t xml:space="preserve">missing_IT.NET.BBND.P2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6C">
            <w:pPr>
              <w:spacing w:after="240" w:before="240" w:lineRule="auto"/>
              <w:jc w:val="center"/>
              <w:rPr>
                <w:b w:val="1"/>
                <w:bCs w:val="1"/>
              </w:rPr>
            </w:pPr>
            <w:r w:rsidDel="00000000" w:rsidR="00000000" w:rsidRPr="00000000">
              <w:rPr>
                <w:b w:val="1"/>
                <w:bCs w:val="1"/>
                <w:rtl w:val="0"/>
              </w:rPr>
              <w:t xml:space="preserve">missing_IT.NET.SECR.P6</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6D">
            <w:pPr>
              <w:spacing w:after="240" w:before="240" w:lineRule="auto"/>
              <w:jc w:val="center"/>
              <w:rPr>
                <w:b w:val="1"/>
                <w:bCs w:val="1"/>
              </w:rPr>
            </w:pPr>
            <w:r w:rsidDel="00000000" w:rsidR="00000000" w:rsidRPr="00000000">
              <w:rPr>
                <w:b w:val="1"/>
                <w:bCs w:val="1"/>
                <w:rtl w:val="0"/>
              </w:rPr>
              <w:t xml:space="preserve">missing_SE.SEC.ENRR</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6E">
            <w:pPr>
              <w:spacing w:after="240" w:before="240" w:lineRule="auto"/>
              <w:jc w:val="center"/>
              <w:rPr>
                <w:b w:val="1"/>
                <w:bCs w:val="1"/>
              </w:rPr>
            </w:pPr>
            <w:r w:rsidDel="00000000" w:rsidR="00000000" w:rsidRPr="00000000">
              <w:rPr>
                <w:b w:val="1"/>
                <w:bCs w:val="1"/>
                <w:rtl w:val="0"/>
              </w:rPr>
              <w:t xml:space="preserve">missing_SE.TER.ENRR</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6F">
            <w:pPr>
              <w:spacing w:after="240" w:before="240" w:lineRule="auto"/>
              <w:jc w:val="center"/>
              <w:rPr>
                <w:b w:val="1"/>
                <w:bCs w:val="1"/>
              </w:rPr>
            </w:pPr>
            <w:r w:rsidDel="00000000" w:rsidR="00000000" w:rsidRPr="00000000">
              <w:rPr>
                <w:b w:val="1"/>
                <w:bCs w:val="1"/>
                <w:rtl w:val="0"/>
              </w:rPr>
              <w:t xml:space="preserve">share_has_pillar_access_adoption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70">
            <w:pPr>
              <w:spacing w:after="240" w:before="240" w:lineRule="auto"/>
              <w:jc w:val="center"/>
              <w:rPr>
                <w:b w:val="1"/>
                <w:bCs w:val="1"/>
              </w:rPr>
            </w:pPr>
            <w:r w:rsidDel="00000000" w:rsidR="00000000" w:rsidRPr="00000000">
              <w:rPr>
                <w:b w:val="1"/>
                <w:bCs w:val="1"/>
                <w:rtl w:val="0"/>
              </w:rPr>
              <w:t xml:space="preserve">share_has_pillar_infra_capacity</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71">
            <w:pPr>
              <w:spacing w:after="240" w:before="240" w:lineRule="auto"/>
              <w:jc w:val="center"/>
              <w:rPr>
                <w:b w:val="1"/>
                <w:bCs w:val="1"/>
              </w:rPr>
            </w:pPr>
            <w:r w:rsidDel="00000000" w:rsidR="00000000" w:rsidRPr="00000000">
              <w:rPr>
                <w:b w:val="1"/>
                <w:bCs w:val="1"/>
                <w:rtl w:val="0"/>
              </w:rPr>
              <w:t xml:space="preserve">share_has_pillar_human_capital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72">
            <w:pPr>
              <w:spacing w:after="240" w:before="240" w:lineRule="auto"/>
              <w:jc w:val="center"/>
              <w:rPr>
                <w:b w:val="1"/>
                <w:bCs w:val="1"/>
              </w:rPr>
            </w:pPr>
            <w:r w:rsidDel="00000000" w:rsidR="00000000" w:rsidRPr="00000000">
              <w:rPr>
                <w:b w:val="1"/>
                <w:bCs w:val="1"/>
                <w:rtl w:val="0"/>
              </w:rPr>
              <w:t xml:space="preserve">share_has_dii_baseline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73">
            <w:pPr>
              <w:spacing w:after="240" w:before="240" w:lineRule="auto"/>
              <w:jc w:val="center"/>
              <w:rPr>
                <w:b w:val="1"/>
                <w:bCs w:val="1"/>
              </w:rPr>
            </w:pPr>
            <w:r w:rsidDel="00000000" w:rsidR="00000000" w:rsidRPr="00000000">
              <w:rPr>
                <w:b w:val="1"/>
                <w:bCs w:val="1"/>
                <w:rtl w:val="0"/>
              </w:rPr>
              <w:t xml:space="preserve">share_has_dii_strict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74">
            <w:pPr>
              <w:spacing w:after="240" w:before="240" w:lineRule="auto"/>
              <w:jc w:val="center"/>
              <w:rPr>
                <w:b w:val="1"/>
                <w:bCs w:val="1"/>
              </w:rPr>
            </w:pPr>
            <w:r w:rsidDel="00000000" w:rsidR="00000000" w:rsidRPr="00000000">
              <w:rPr>
                <w:b w:val="1"/>
                <w:bCs w:val="1"/>
                <w:rtl w:val="0"/>
              </w:rPr>
              <w:t xml:space="preserve">n_complete_6indicators</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75">
            <w:pPr>
              <w:spacing w:after="240" w:before="240" w:lineRule="auto"/>
              <w:rPr/>
            </w:pPr>
            <w:r w:rsidDel="00000000" w:rsidR="00000000" w:rsidRPr="00000000">
              <w:rPr>
                <w:rtl w:val="0"/>
              </w:rPr>
              <w:t xml:space="preserve">2015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76">
            <w:pPr>
              <w:spacing w:after="240" w:before="240" w:lineRule="auto"/>
              <w:rPr/>
            </w:pPr>
            <w:r w:rsidDel="00000000" w:rsidR="00000000" w:rsidRPr="00000000">
              <w:rPr>
                <w:rtl w:val="0"/>
              </w:rPr>
              <w:t xml:space="preserve">215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77">
            <w:pPr>
              <w:spacing w:after="240" w:before="240" w:lineRule="auto"/>
              <w:rPr/>
            </w:pPr>
            <w:r w:rsidDel="00000000" w:rsidR="00000000" w:rsidRPr="00000000">
              <w:rPr>
                <w:rtl w:val="0"/>
              </w:rPr>
              <w:t xml:space="preserve">215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78">
            <w:pPr>
              <w:spacing w:after="240" w:before="240" w:lineRule="auto"/>
              <w:rPr/>
            </w:pPr>
            <w:r w:rsidDel="00000000" w:rsidR="00000000" w:rsidRPr="00000000">
              <w:rPr>
                <w:rtl w:val="0"/>
              </w:rPr>
              <w:t xml:space="preserve">6.98</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79">
            <w:pPr>
              <w:spacing w:after="240" w:before="240" w:lineRule="auto"/>
              <w:rPr/>
            </w:pPr>
            <w:r w:rsidDel="00000000" w:rsidR="00000000" w:rsidRPr="00000000">
              <w:rPr>
                <w:rtl w:val="0"/>
              </w:rPr>
              <w:t xml:space="preserve">3.72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7A">
            <w:pPr>
              <w:spacing w:after="240" w:before="240" w:lineRule="auto"/>
              <w:rPr/>
            </w:pPr>
            <w:r w:rsidDel="00000000" w:rsidR="00000000" w:rsidRPr="00000000">
              <w:rPr>
                <w:rtl w:val="0"/>
              </w:rPr>
              <w:t xml:space="preserve">6.05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7B">
            <w:pPr>
              <w:spacing w:after="240" w:before="240" w:lineRule="auto"/>
              <w:rPr/>
            </w:pPr>
            <w:r w:rsidDel="00000000" w:rsidR="00000000" w:rsidRPr="00000000">
              <w:rPr>
                <w:rtl w:val="0"/>
              </w:rPr>
              <w:t xml:space="preserve">1.40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7C">
            <w:pPr>
              <w:spacing w:after="240" w:before="240" w:lineRule="auto"/>
              <w:rPr/>
            </w:pPr>
            <w:r w:rsidDel="00000000" w:rsidR="00000000" w:rsidRPr="00000000">
              <w:rPr>
                <w:rtl w:val="0"/>
              </w:rPr>
              <w:t xml:space="preserve">27.91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7D">
            <w:pPr>
              <w:spacing w:after="240" w:before="240" w:lineRule="auto"/>
              <w:rPr/>
            </w:pPr>
            <w:r w:rsidDel="00000000" w:rsidR="00000000" w:rsidRPr="00000000">
              <w:rPr>
                <w:rtl w:val="0"/>
              </w:rPr>
              <w:t xml:space="preserve">31.63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7E">
            <w:pPr>
              <w:spacing w:after="240" w:before="240" w:lineRule="auto"/>
              <w:rPr/>
            </w:pPr>
            <w:r w:rsidDel="00000000" w:rsidR="00000000" w:rsidRPr="00000000">
              <w:rPr>
                <w:rtl w:val="0"/>
              </w:rPr>
              <w:t xml:space="preserve">97.21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7F">
            <w:pPr>
              <w:spacing w:after="240" w:before="240" w:lineRule="auto"/>
              <w:rPr/>
            </w:pPr>
            <w:r w:rsidDel="00000000" w:rsidR="00000000" w:rsidRPr="00000000">
              <w:rPr>
                <w:rtl w:val="0"/>
              </w:rPr>
              <w:t xml:space="preserve">99.07</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80">
            <w:pPr>
              <w:spacing w:after="240" w:before="240" w:lineRule="auto"/>
              <w:rPr/>
            </w:pPr>
            <w:r w:rsidDel="00000000" w:rsidR="00000000" w:rsidRPr="00000000">
              <w:rPr>
                <w:rtl w:val="0"/>
              </w:rPr>
              <w:t xml:space="preserve">79.07</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81">
            <w:pPr>
              <w:spacing w:after="240" w:before="240" w:lineRule="auto"/>
              <w:rPr/>
            </w:pPr>
            <w:r w:rsidDel="00000000" w:rsidR="00000000" w:rsidRPr="00000000">
              <w:rPr>
                <w:rtl w:val="0"/>
              </w:rPr>
              <w:t xml:space="preserve">97.67</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82">
            <w:pPr>
              <w:spacing w:after="240" w:before="240" w:lineRule="auto"/>
              <w:rPr/>
            </w:pPr>
            <w:r w:rsidDel="00000000" w:rsidR="00000000" w:rsidRPr="00000000">
              <w:rPr>
                <w:rtl w:val="0"/>
              </w:rPr>
              <w:t xml:space="preserve">77.67</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83">
            <w:pPr>
              <w:spacing w:after="240" w:before="240" w:lineRule="auto"/>
              <w:rPr/>
            </w:pPr>
            <w:r w:rsidDel="00000000" w:rsidR="00000000" w:rsidRPr="00000000">
              <w:rPr>
                <w:rtl w:val="0"/>
              </w:rPr>
              <w:t xml:space="preserve">127</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84">
            <w:pPr>
              <w:spacing w:after="240" w:before="240" w:lineRule="auto"/>
              <w:rPr/>
            </w:pPr>
            <w:r w:rsidDel="00000000" w:rsidR="00000000" w:rsidRPr="00000000">
              <w:rPr>
                <w:rtl w:val="0"/>
              </w:rPr>
              <w:t xml:space="preserve">2016</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85">
            <w:pPr>
              <w:spacing w:after="240" w:before="240" w:lineRule="auto"/>
              <w:rPr/>
            </w:pPr>
            <w:r w:rsidDel="00000000" w:rsidR="00000000" w:rsidRPr="00000000">
              <w:rPr>
                <w:rtl w:val="0"/>
              </w:rPr>
              <w:t xml:space="preserve">215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86">
            <w:pPr>
              <w:spacing w:after="240" w:before="240" w:lineRule="auto"/>
              <w:rPr/>
            </w:pPr>
            <w:r w:rsidDel="00000000" w:rsidR="00000000" w:rsidRPr="00000000">
              <w:rPr>
                <w:rtl w:val="0"/>
              </w:rPr>
              <w:t xml:space="preserve">215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87">
            <w:pPr>
              <w:spacing w:after="240" w:before="240" w:lineRule="auto"/>
              <w:rPr/>
            </w:pPr>
            <w:r w:rsidDel="00000000" w:rsidR="00000000" w:rsidRPr="00000000">
              <w:rPr>
                <w:rtl w:val="0"/>
              </w:rPr>
              <w:t xml:space="preserve">5.58</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88">
            <w:pPr>
              <w:spacing w:after="240" w:before="240" w:lineRule="auto"/>
              <w:rPr/>
            </w:pPr>
            <w:r w:rsidDel="00000000" w:rsidR="00000000" w:rsidRPr="00000000">
              <w:rPr>
                <w:rtl w:val="0"/>
              </w:rPr>
              <w:t xml:space="preserve">6.05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89">
            <w:pPr>
              <w:spacing w:after="240" w:before="240" w:lineRule="auto"/>
              <w:rPr/>
            </w:pPr>
            <w:r w:rsidDel="00000000" w:rsidR="00000000" w:rsidRPr="00000000">
              <w:rPr>
                <w:rtl w:val="0"/>
              </w:rPr>
              <w:t xml:space="preserve">8.84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8A">
            <w:pPr>
              <w:spacing w:after="240" w:before="240" w:lineRule="auto"/>
              <w:rPr/>
            </w:pPr>
            <w:r w:rsidDel="00000000" w:rsidR="00000000" w:rsidRPr="00000000">
              <w:rPr>
                <w:rtl w:val="0"/>
              </w:rPr>
              <w:t xml:space="preserve">0.47</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8B">
            <w:pPr>
              <w:spacing w:after="240" w:before="240" w:lineRule="auto"/>
              <w:rPr/>
            </w:pPr>
            <w:r w:rsidDel="00000000" w:rsidR="00000000" w:rsidRPr="00000000">
              <w:rPr>
                <w:rtl w:val="0"/>
              </w:rPr>
              <w:t xml:space="preserve">32.09</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8C">
            <w:pPr>
              <w:spacing w:after="240" w:before="240" w:lineRule="auto"/>
              <w:rPr/>
            </w:pPr>
            <w:r w:rsidDel="00000000" w:rsidR="00000000" w:rsidRPr="00000000">
              <w:rPr>
                <w:rtl w:val="0"/>
              </w:rPr>
              <w:t xml:space="preserve">37.21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8D">
            <w:pPr>
              <w:spacing w:after="240" w:before="240" w:lineRule="auto"/>
              <w:rPr/>
            </w:pPr>
            <w:r w:rsidDel="00000000" w:rsidR="00000000" w:rsidRPr="00000000">
              <w:rPr>
                <w:rtl w:val="0"/>
              </w:rPr>
              <w:t xml:space="preserve">96.28</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8E">
            <w:pPr>
              <w:spacing w:after="240" w:before="240" w:lineRule="auto"/>
              <w:rPr/>
            </w:pPr>
            <w:r w:rsidDel="00000000" w:rsidR="00000000" w:rsidRPr="00000000">
              <w:rPr>
                <w:rtl w:val="0"/>
              </w:rPr>
              <w:t xml:space="preserve">100.00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8F">
            <w:pPr>
              <w:spacing w:after="240" w:before="240" w:lineRule="auto"/>
              <w:rPr/>
            </w:pPr>
            <w:r w:rsidDel="00000000" w:rsidR="00000000" w:rsidRPr="00000000">
              <w:rPr>
                <w:rtl w:val="0"/>
              </w:rPr>
              <w:t xml:space="preserve">75.81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90">
            <w:pPr>
              <w:spacing w:after="240" w:before="240" w:lineRule="auto"/>
              <w:rPr/>
            </w:pPr>
            <w:r w:rsidDel="00000000" w:rsidR="00000000" w:rsidRPr="00000000">
              <w:rPr>
                <w:rtl w:val="0"/>
              </w:rPr>
              <w:t xml:space="preserve">96.74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91">
            <w:pPr>
              <w:spacing w:after="240" w:before="240" w:lineRule="auto"/>
              <w:rPr/>
            </w:pPr>
            <w:r w:rsidDel="00000000" w:rsidR="00000000" w:rsidRPr="00000000">
              <w:rPr>
                <w:rtl w:val="0"/>
              </w:rPr>
              <w:t xml:space="preserve">75.35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92">
            <w:pPr>
              <w:spacing w:after="240" w:before="240" w:lineRule="auto"/>
              <w:rPr/>
            </w:pPr>
            <w:r w:rsidDel="00000000" w:rsidR="00000000" w:rsidRPr="00000000">
              <w:rPr>
                <w:rtl w:val="0"/>
              </w:rPr>
              <w:t xml:space="preserve">115</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93">
            <w:pPr>
              <w:spacing w:after="240" w:before="240" w:lineRule="auto"/>
              <w:rPr/>
            </w:pPr>
            <w:r w:rsidDel="00000000" w:rsidR="00000000" w:rsidRPr="00000000">
              <w:rPr>
                <w:rtl w:val="0"/>
              </w:rPr>
              <w:t xml:space="preserve">2017</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94">
            <w:pPr>
              <w:spacing w:after="240" w:before="240" w:lineRule="auto"/>
              <w:rPr/>
            </w:pPr>
            <w:r w:rsidDel="00000000" w:rsidR="00000000" w:rsidRPr="00000000">
              <w:rPr>
                <w:rtl w:val="0"/>
              </w:rPr>
              <w:t xml:space="preserve">216</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95">
            <w:pPr>
              <w:spacing w:after="240" w:before="240" w:lineRule="auto"/>
              <w:rPr/>
            </w:pPr>
            <w:r w:rsidDel="00000000" w:rsidR="00000000" w:rsidRPr="00000000">
              <w:rPr>
                <w:rtl w:val="0"/>
              </w:rPr>
              <w:t xml:space="preserve">216</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96">
            <w:pPr>
              <w:spacing w:after="240" w:before="240" w:lineRule="auto"/>
              <w:rPr/>
            </w:pPr>
            <w:r w:rsidDel="00000000" w:rsidR="00000000" w:rsidRPr="00000000">
              <w:rPr>
                <w:rtl w:val="0"/>
              </w:rPr>
              <w:t xml:space="preserve">5.09</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97">
            <w:pPr>
              <w:spacing w:after="240" w:before="240" w:lineRule="auto"/>
              <w:rPr/>
            </w:pPr>
            <w:r w:rsidDel="00000000" w:rsidR="00000000" w:rsidRPr="00000000">
              <w:rPr>
                <w:rtl w:val="0"/>
              </w:rPr>
              <w:t xml:space="preserve">6.02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98">
            <w:pPr>
              <w:spacing w:after="240" w:before="240" w:lineRule="auto"/>
              <w:rPr/>
            </w:pPr>
            <w:r w:rsidDel="00000000" w:rsidR="00000000" w:rsidRPr="00000000">
              <w:rPr>
                <w:rtl w:val="0"/>
              </w:rPr>
              <w:t xml:space="preserve">8.80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99">
            <w:pPr>
              <w:spacing w:after="240" w:before="240" w:lineRule="auto"/>
              <w:rPr/>
            </w:pPr>
            <w:r w:rsidDel="00000000" w:rsidR="00000000" w:rsidRPr="00000000">
              <w:rPr>
                <w:rtl w:val="0"/>
              </w:rPr>
              <w:t xml:space="preserve">0.93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9A">
            <w:pPr>
              <w:spacing w:after="240" w:before="240" w:lineRule="auto"/>
              <w:rPr/>
            </w:pPr>
            <w:r w:rsidDel="00000000" w:rsidR="00000000" w:rsidRPr="00000000">
              <w:rPr>
                <w:rtl w:val="0"/>
              </w:rPr>
              <w:t xml:space="preserve">35.19</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9B">
            <w:pPr>
              <w:spacing w:after="240" w:before="240" w:lineRule="auto"/>
              <w:rPr/>
            </w:pPr>
            <w:r w:rsidDel="00000000" w:rsidR="00000000" w:rsidRPr="00000000">
              <w:rPr>
                <w:rtl w:val="0"/>
              </w:rPr>
              <w:t xml:space="preserve">37.04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9C">
            <w:pPr>
              <w:spacing w:after="240" w:before="240" w:lineRule="auto"/>
              <w:rPr/>
            </w:pPr>
            <w:r w:rsidDel="00000000" w:rsidR="00000000" w:rsidRPr="00000000">
              <w:rPr>
                <w:rtl w:val="0"/>
              </w:rPr>
              <w:t xml:space="preserve">96.76</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9D">
            <w:pPr>
              <w:spacing w:after="240" w:before="240" w:lineRule="auto"/>
              <w:rPr/>
            </w:pPr>
            <w:r w:rsidDel="00000000" w:rsidR="00000000" w:rsidRPr="00000000">
              <w:rPr>
                <w:rtl w:val="0"/>
              </w:rPr>
              <w:t xml:space="preserve">99.54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9E">
            <w:pPr>
              <w:spacing w:after="240" w:before="240" w:lineRule="auto"/>
              <w:rPr/>
            </w:pPr>
            <w:r w:rsidDel="00000000" w:rsidR="00000000" w:rsidRPr="00000000">
              <w:rPr>
                <w:rtl w:val="0"/>
              </w:rPr>
              <w:t xml:space="preserve">73.15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9F">
            <w:pPr>
              <w:spacing w:after="240" w:before="240" w:lineRule="auto"/>
              <w:rPr/>
            </w:pPr>
            <w:r w:rsidDel="00000000" w:rsidR="00000000" w:rsidRPr="00000000">
              <w:rPr>
                <w:rtl w:val="0"/>
              </w:rPr>
              <w:t xml:space="preserve">97.22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A0">
            <w:pPr>
              <w:spacing w:after="240" w:before="240" w:lineRule="auto"/>
              <w:rPr/>
            </w:pPr>
            <w:r w:rsidDel="00000000" w:rsidR="00000000" w:rsidRPr="00000000">
              <w:rPr>
                <w:rtl w:val="0"/>
              </w:rPr>
              <w:t xml:space="preserve">72.22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A1">
            <w:pPr>
              <w:spacing w:after="240" w:before="240" w:lineRule="auto"/>
              <w:rPr/>
            </w:pPr>
            <w:r w:rsidDel="00000000" w:rsidR="00000000" w:rsidRPr="00000000">
              <w:rPr>
                <w:rtl w:val="0"/>
              </w:rPr>
              <w:t xml:space="preserve">116</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A2">
            <w:pPr>
              <w:spacing w:after="240" w:before="240" w:lineRule="auto"/>
              <w:rPr/>
            </w:pPr>
            <w:r w:rsidDel="00000000" w:rsidR="00000000" w:rsidRPr="00000000">
              <w:rPr>
                <w:rtl w:val="0"/>
              </w:rPr>
              <w:t xml:space="preserve">2018</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A3">
            <w:pPr>
              <w:spacing w:after="240" w:before="240" w:lineRule="auto"/>
              <w:rPr/>
            </w:pPr>
            <w:r w:rsidDel="00000000" w:rsidR="00000000" w:rsidRPr="00000000">
              <w:rPr>
                <w:rtl w:val="0"/>
              </w:rPr>
              <w:t xml:space="preserve">216</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A4">
            <w:pPr>
              <w:spacing w:after="240" w:before="240" w:lineRule="auto"/>
              <w:rPr/>
            </w:pPr>
            <w:r w:rsidDel="00000000" w:rsidR="00000000" w:rsidRPr="00000000">
              <w:rPr>
                <w:rtl w:val="0"/>
              </w:rPr>
              <w:t xml:space="preserve">216</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A5">
            <w:pPr>
              <w:spacing w:after="240" w:before="240" w:lineRule="auto"/>
              <w:rPr/>
            </w:pPr>
            <w:r w:rsidDel="00000000" w:rsidR="00000000" w:rsidRPr="00000000">
              <w:rPr>
                <w:rtl w:val="0"/>
              </w:rPr>
              <w:t xml:space="preserve">18.52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A6">
            <w:pPr>
              <w:spacing w:after="240" w:before="240" w:lineRule="auto"/>
              <w:rPr/>
            </w:pPr>
            <w:r w:rsidDel="00000000" w:rsidR="00000000" w:rsidRPr="00000000">
              <w:rPr>
                <w:rtl w:val="0"/>
              </w:rPr>
              <w:t xml:space="preserve">11.57</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A7">
            <w:pPr>
              <w:spacing w:after="240" w:before="240" w:lineRule="auto"/>
              <w:rPr/>
            </w:pPr>
            <w:r w:rsidDel="00000000" w:rsidR="00000000" w:rsidRPr="00000000">
              <w:rPr>
                <w:rtl w:val="0"/>
              </w:rPr>
              <w:t xml:space="preserve">15.74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A8">
            <w:pPr>
              <w:spacing w:after="240" w:before="240" w:lineRule="auto"/>
              <w:rPr/>
            </w:pPr>
            <w:r w:rsidDel="00000000" w:rsidR="00000000" w:rsidRPr="00000000">
              <w:rPr>
                <w:rtl w:val="0"/>
              </w:rPr>
              <w:t xml:space="preserve">1.39</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A9">
            <w:pPr>
              <w:spacing w:after="240" w:before="240" w:lineRule="auto"/>
              <w:rPr/>
            </w:pPr>
            <w:r w:rsidDel="00000000" w:rsidR="00000000" w:rsidRPr="00000000">
              <w:rPr>
                <w:rtl w:val="0"/>
              </w:rPr>
              <w:t xml:space="preserve">35.19</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AA">
            <w:pPr>
              <w:spacing w:after="240" w:before="240" w:lineRule="auto"/>
              <w:rPr/>
            </w:pPr>
            <w:r w:rsidDel="00000000" w:rsidR="00000000" w:rsidRPr="00000000">
              <w:rPr>
                <w:rtl w:val="0"/>
              </w:rPr>
              <w:t xml:space="preserve">38.43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AB">
            <w:pPr>
              <w:spacing w:after="240" w:before="240" w:lineRule="auto"/>
              <w:rPr/>
            </w:pPr>
            <w:r w:rsidDel="00000000" w:rsidR="00000000" w:rsidRPr="00000000">
              <w:rPr>
                <w:rtl w:val="0"/>
              </w:rPr>
              <w:t xml:space="preserve">92.13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AC">
            <w:pPr>
              <w:spacing w:after="240" w:before="240" w:lineRule="auto"/>
              <w:rPr/>
            </w:pPr>
            <w:r w:rsidDel="00000000" w:rsidR="00000000" w:rsidRPr="00000000">
              <w:rPr>
                <w:rtl w:val="0"/>
              </w:rPr>
              <w:t xml:space="preserve">98.61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AD">
            <w:pPr>
              <w:spacing w:after="240" w:before="240" w:lineRule="auto"/>
              <w:rPr/>
            </w:pPr>
            <w:r w:rsidDel="00000000" w:rsidR="00000000" w:rsidRPr="00000000">
              <w:rPr>
                <w:rtl w:val="0"/>
              </w:rPr>
              <w:t xml:space="preserve">72.69</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AE">
            <w:pPr>
              <w:spacing w:after="240" w:before="240" w:lineRule="auto"/>
              <w:rPr/>
            </w:pPr>
            <w:r w:rsidDel="00000000" w:rsidR="00000000" w:rsidRPr="00000000">
              <w:rPr>
                <w:rtl w:val="0"/>
              </w:rPr>
              <w:t xml:space="preserve">93.98</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AF">
            <w:pPr>
              <w:spacing w:after="240" w:before="240" w:lineRule="auto"/>
              <w:rPr/>
            </w:pPr>
            <w:r w:rsidDel="00000000" w:rsidR="00000000" w:rsidRPr="00000000">
              <w:rPr>
                <w:rtl w:val="0"/>
              </w:rPr>
              <w:t xml:space="preserve">69.44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B0">
            <w:pPr>
              <w:spacing w:after="240" w:before="240" w:lineRule="auto"/>
              <w:rPr/>
            </w:pPr>
            <w:r w:rsidDel="00000000" w:rsidR="00000000" w:rsidRPr="00000000">
              <w:rPr>
                <w:rtl w:val="0"/>
              </w:rPr>
              <w:t xml:space="preserve">109</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B1">
            <w:pPr>
              <w:spacing w:after="240" w:before="240" w:lineRule="auto"/>
              <w:rPr/>
            </w:pPr>
            <w:r w:rsidDel="00000000" w:rsidR="00000000" w:rsidRPr="00000000">
              <w:rPr>
                <w:rtl w:val="0"/>
              </w:rPr>
              <w:t xml:space="preserve">2019</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B2">
            <w:pPr>
              <w:spacing w:after="240" w:before="240" w:lineRule="auto"/>
              <w:rPr/>
            </w:pPr>
            <w:r w:rsidDel="00000000" w:rsidR="00000000" w:rsidRPr="00000000">
              <w:rPr>
                <w:rtl w:val="0"/>
              </w:rPr>
              <w:t xml:space="preserve">214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B3">
            <w:pPr>
              <w:spacing w:after="240" w:before="240" w:lineRule="auto"/>
              <w:rPr/>
            </w:pPr>
            <w:r w:rsidDel="00000000" w:rsidR="00000000" w:rsidRPr="00000000">
              <w:rPr>
                <w:rtl w:val="0"/>
              </w:rPr>
              <w:t xml:space="preserve">214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B4">
            <w:pPr>
              <w:spacing w:after="240" w:before="240" w:lineRule="auto"/>
              <w:rPr/>
            </w:pPr>
            <w:r w:rsidDel="00000000" w:rsidR="00000000" w:rsidRPr="00000000">
              <w:rPr>
                <w:rtl w:val="0"/>
              </w:rPr>
              <w:t xml:space="preserve">13.08</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B5">
            <w:pPr>
              <w:spacing w:after="240" w:before="240" w:lineRule="auto"/>
              <w:rPr/>
            </w:pPr>
            <w:r w:rsidDel="00000000" w:rsidR="00000000" w:rsidRPr="00000000">
              <w:rPr>
                <w:rtl w:val="0"/>
              </w:rPr>
              <w:t xml:space="preserve">2.80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B6">
            <w:pPr>
              <w:spacing w:after="240" w:before="240" w:lineRule="auto"/>
              <w:rPr/>
            </w:pPr>
            <w:r w:rsidDel="00000000" w:rsidR="00000000" w:rsidRPr="00000000">
              <w:rPr>
                <w:rtl w:val="0"/>
              </w:rPr>
              <w:t xml:space="preserve">5.14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B7">
            <w:pPr>
              <w:spacing w:after="240" w:before="240" w:lineRule="auto"/>
              <w:rPr/>
            </w:pPr>
            <w:r w:rsidDel="00000000" w:rsidR="00000000" w:rsidRPr="00000000">
              <w:rPr>
                <w:rtl w:val="0"/>
              </w:rPr>
              <w:t xml:space="preserve">0.93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B8">
            <w:pPr>
              <w:spacing w:after="240" w:before="240" w:lineRule="auto"/>
              <w:rPr/>
            </w:pPr>
            <w:r w:rsidDel="00000000" w:rsidR="00000000" w:rsidRPr="00000000">
              <w:rPr>
                <w:rtl w:val="0"/>
              </w:rPr>
              <w:t xml:space="preserve">35.05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B9">
            <w:pPr>
              <w:spacing w:after="240" w:before="240" w:lineRule="auto"/>
              <w:rPr/>
            </w:pPr>
            <w:r w:rsidDel="00000000" w:rsidR="00000000" w:rsidRPr="00000000">
              <w:rPr>
                <w:rtl w:val="0"/>
              </w:rPr>
              <w:t xml:space="preserve">38.79</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BA">
            <w:pPr>
              <w:spacing w:after="240" w:before="240" w:lineRule="auto"/>
              <w:rPr/>
            </w:pPr>
            <w:r w:rsidDel="00000000" w:rsidR="00000000" w:rsidRPr="00000000">
              <w:rPr>
                <w:rtl w:val="0"/>
              </w:rPr>
              <w:t xml:space="preserve">97.20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BB">
            <w:pPr>
              <w:spacing w:after="240" w:before="240" w:lineRule="auto"/>
              <w:rPr/>
            </w:pPr>
            <w:r w:rsidDel="00000000" w:rsidR="00000000" w:rsidRPr="00000000">
              <w:rPr>
                <w:rtl w:val="0"/>
              </w:rPr>
              <w:t xml:space="preserve">99.07</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BC">
            <w:pPr>
              <w:spacing w:after="240" w:before="240" w:lineRule="auto"/>
              <w:rPr/>
            </w:pPr>
            <w:r w:rsidDel="00000000" w:rsidR="00000000" w:rsidRPr="00000000">
              <w:rPr>
                <w:rtl w:val="0"/>
              </w:rPr>
              <w:t xml:space="preserve">71.96</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BD">
            <w:pPr>
              <w:spacing w:after="240" w:before="240" w:lineRule="auto"/>
              <w:rPr/>
            </w:pPr>
            <w:r w:rsidDel="00000000" w:rsidR="00000000" w:rsidRPr="00000000">
              <w:rPr>
                <w:rtl w:val="0"/>
              </w:rPr>
              <w:t xml:space="preserve">97.20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BE">
            <w:pPr>
              <w:spacing w:after="240" w:before="240" w:lineRule="auto"/>
              <w:rPr/>
            </w:pPr>
            <w:r w:rsidDel="00000000" w:rsidR="00000000" w:rsidRPr="00000000">
              <w:rPr>
                <w:rtl w:val="0"/>
              </w:rPr>
              <w:t xml:space="preserve">71.03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BF">
            <w:pPr>
              <w:spacing w:after="240" w:before="240" w:lineRule="auto"/>
              <w:rPr/>
            </w:pPr>
            <w:r w:rsidDel="00000000" w:rsidR="00000000" w:rsidRPr="00000000">
              <w:rPr>
                <w:rtl w:val="0"/>
              </w:rPr>
              <w:t xml:space="preserve">113</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C0">
            <w:pPr>
              <w:spacing w:after="240" w:before="240" w:lineRule="auto"/>
              <w:rPr/>
            </w:pPr>
            <w:r w:rsidDel="00000000" w:rsidR="00000000" w:rsidRPr="00000000">
              <w:rPr>
                <w:rtl w:val="0"/>
              </w:rPr>
              <w:t xml:space="preserve">2020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C1">
            <w:pPr>
              <w:spacing w:after="240" w:before="240" w:lineRule="auto"/>
              <w:rPr/>
            </w:pPr>
            <w:r w:rsidDel="00000000" w:rsidR="00000000" w:rsidRPr="00000000">
              <w:rPr>
                <w:rtl w:val="0"/>
              </w:rPr>
              <w:t xml:space="preserve">215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C2">
            <w:pPr>
              <w:spacing w:after="240" w:before="240" w:lineRule="auto"/>
              <w:rPr/>
            </w:pPr>
            <w:r w:rsidDel="00000000" w:rsidR="00000000" w:rsidRPr="00000000">
              <w:rPr>
                <w:rtl w:val="0"/>
              </w:rPr>
              <w:t xml:space="preserve">215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C3">
            <w:pPr>
              <w:spacing w:after="240" w:before="240" w:lineRule="auto"/>
              <w:rPr/>
            </w:pPr>
            <w:r w:rsidDel="00000000" w:rsidR="00000000" w:rsidRPr="00000000">
              <w:rPr>
                <w:rtl w:val="0"/>
              </w:rPr>
              <w:t xml:space="preserve">16.28</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C4">
            <w:pPr>
              <w:spacing w:after="240" w:before="240" w:lineRule="auto"/>
              <w:rPr/>
            </w:pPr>
            <w:r w:rsidDel="00000000" w:rsidR="00000000" w:rsidRPr="00000000">
              <w:rPr>
                <w:rtl w:val="0"/>
              </w:rPr>
              <w:t xml:space="preserve">4.65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C5">
            <w:pPr>
              <w:spacing w:after="240" w:before="240" w:lineRule="auto"/>
              <w:rPr/>
            </w:pPr>
            <w:r w:rsidDel="00000000" w:rsidR="00000000" w:rsidRPr="00000000">
              <w:rPr>
                <w:rtl w:val="0"/>
              </w:rPr>
              <w:t xml:space="preserve">7.44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C6">
            <w:pPr>
              <w:spacing w:after="240" w:before="240" w:lineRule="auto"/>
              <w:rPr/>
            </w:pPr>
            <w:r w:rsidDel="00000000" w:rsidR="00000000" w:rsidRPr="00000000">
              <w:rPr>
                <w:rtl w:val="0"/>
              </w:rPr>
              <w:t xml:space="preserve">1.40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C7">
            <w:pPr>
              <w:spacing w:after="240" w:before="240" w:lineRule="auto"/>
              <w:rPr/>
            </w:pPr>
            <w:r w:rsidDel="00000000" w:rsidR="00000000" w:rsidRPr="00000000">
              <w:rPr>
                <w:rtl w:val="0"/>
              </w:rPr>
              <w:t xml:space="preserve">29.77</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C8">
            <w:pPr>
              <w:spacing w:after="240" w:before="240" w:lineRule="auto"/>
              <w:rPr/>
            </w:pPr>
            <w:r w:rsidDel="00000000" w:rsidR="00000000" w:rsidRPr="00000000">
              <w:rPr>
                <w:rtl w:val="0"/>
              </w:rPr>
              <w:t xml:space="preserve">35.35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C9">
            <w:pPr>
              <w:spacing w:after="240" w:before="240" w:lineRule="auto"/>
              <w:rPr/>
            </w:pPr>
            <w:r w:rsidDel="00000000" w:rsidR="00000000" w:rsidRPr="00000000">
              <w:rPr>
                <w:rtl w:val="0"/>
              </w:rPr>
              <w:t xml:space="preserve">96.74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CA">
            <w:pPr>
              <w:spacing w:after="240" w:before="240" w:lineRule="auto"/>
              <w:rPr/>
            </w:pPr>
            <w:r w:rsidDel="00000000" w:rsidR="00000000" w:rsidRPr="00000000">
              <w:rPr>
                <w:rtl w:val="0"/>
              </w:rPr>
              <w:t xml:space="preserve">98.60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CB">
            <w:pPr>
              <w:spacing w:after="240" w:before="240" w:lineRule="auto"/>
              <w:rPr/>
            </w:pPr>
            <w:r w:rsidDel="00000000" w:rsidR="00000000" w:rsidRPr="00000000">
              <w:rPr>
                <w:rtl w:val="0"/>
              </w:rPr>
              <w:t xml:space="preserve">75.35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CC">
            <w:pPr>
              <w:spacing w:after="240" w:before="240" w:lineRule="auto"/>
              <w:rPr/>
            </w:pPr>
            <w:r w:rsidDel="00000000" w:rsidR="00000000" w:rsidRPr="00000000">
              <w:rPr>
                <w:rtl w:val="0"/>
              </w:rPr>
              <w:t xml:space="preserve">97.21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CD">
            <w:pPr>
              <w:spacing w:after="240" w:before="240" w:lineRule="auto"/>
              <w:rPr/>
            </w:pPr>
            <w:r w:rsidDel="00000000" w:rsidR="00000000" w:rsidRPr="00000000">
              <w:rPr>
                <w:rtl w:val="0"/>
              </w:rPr>
              <w:t xml:space="preserve">74.88</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CE">
            <w:pPr>
              <w:spacing w:after="240" w:before="240" w:lineRule="auto"/>
              <w:rPr/>
            </w:pPr>
            <w:r w:rsidDel="00000000" w:rsidR="00000000" w:rsidRPr="00000000">
              <w:rPr>
                <w:rtl w:val="0"/>
              </w:rPr>
              <w:t xml:space="preserve">111</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CF">
            <w:pPr>
              <w:spacing w:after="240" w:before="240" w:lineRule="auto"/>
              <w:rPr/>
            </w:pPr>
            <w:r w:rsidDel="00000000" w:rsidR="00000000" w:rsidRPr="00000000">
              <w:rPr>
                <w:rtl w:val="0"/>
              </w:rPr>
              <w:t xml:space="preserve">2021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D0">
            <w:pPr>
              <w:spacing w:after="240" w:before="240" w:lineRule="auto"/>
              <w:rPr/>
            </w:pPr>
            <w:r w:rsidDel="00000000" w:rsidR="00000000" w:rsidRPr="00000000">
              <w:rPr>
                <w:rtl w:val="0"/>
              </w:rPr>
              <w:t xml:space="preserve">215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D1">
            <w:pPr>
              <w:spacing w:after="240" w:before="240" w:lineRule="auto"/>
              <w:rPr/>
            </w:pPr>
            <w:r w:rsidDel="00000000" w:rsidR="00000000" w:rsidRPr="00000000">
              <w:rPr>
                <w:rtl w:val="0"/>
              </w:rPr>
              <w:t xml:space="preserve">215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D2">
            <w:pPr>
              <w:spacing w:after="240" w:before="240" w:lineRule="auto"/>
              <w:rPr/>
            </w:pPr>
            <w:r w:rsidDel="00000000" w:rsidR="00000000" w:rsidRPr="00000000">
              <w:rPr>
                <w:rtl w:val="0"/>
              </w:rPr>
              <w:t xml:space="preserve">16.74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D3">
            <w:pPr>
              <w:spacing w:after="240" w:before="240" w:lineRule="auto"/>
              <w:rPr/>
            </w:pPr>
            <w:r w:rsidDel="00000000" w:rsidR="00000000" w:rsidRPr="00000000">
              <w:rPr>
                <w:rtl w:val="0"/>
              </w:rPr>
              <w:t xml:space="preserve">4.65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D4">
            <w:pPr>
              <w:spacing w:after="240" w:before="240" w:lineRule="auto"/>
              <w:rPr/>
            </w:pPr>
            <w:r w:rsidDel="00000000" w:rsidR="00000000" w:rsidRPr="00000000">
              <w:rPr>
                <w:rtl w:val="0"/>
              </w:rPr>
              <w:t xml:space="preserve">8.37</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D5">
            <w:pPr>
              <w:spacing w:after="240" w:before="240" w:lineRule="auto"/>
              <w:rPr/>
            </w:pPr>
            <w:r w:rsidDel="00000000" w:rsidR="00000000" w:rsidRPr="00000000">
              <w:rPr>
                <w:rtl w:val="0"/>
              </w:rPr>
              <w:t xml:space="preserve">0.93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D6">
            <w:pPr>
              <w:spacing w:after="240" w:before="240" w:lineRule="auto"/>
              <w:rPr/>
            </w:pPr>
            <w:r w:rsidDel="00000000" w:rsidR="00000000" w:rsidRPr="00000000">
              <w:rPr>
                <w:rtl w:val="0"/>
              </w:rPr>
              <w:t xml:space="preserve">28.84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D7">
            <w:pPr>
              <w:spacing w:after="240" w:before="240" w:lineRule="auto"/>
              <w:rPr/>
            </w:pPr>
            <w:r w:rsidDel="00000000" w:rsidR="00000000" w:rsidRPr="00000000">
              <w:rPr>
                <w:rtl w:val="0"/>
              </w:rPr>
              <w:t xml:space="preserve">40.47</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D8">
            <w:pPr>
              <w:spacing w:after="240" w:before="240" w:lineRule="auto"/>
              <w:rPr/>
            </w:pPr>
            <w:r w:rsidDel="00000000" w:rsidR="00000000" w:rsidRPr="00000000">
              <w:rPr>
                <w:rtl w:val="0"/>
              </w:rPr>
              <w:t xml:space="preserve">96.28</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D9">
            <w:pPr>
              <w:spacing w:after="240" w:before="240" w:lineRule="auto"/>
              <w:rPr/>
            </w:pPr>
            <w:r w:rsidDel="00000000" w:rsidR="00000000" w:rsidRPr="00000000">
              <w:rPr>
                <w:rtl w:val="0"/>
              </w:rPr>
              <w:t xml:space="preserve">98.14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DA">
            <w:pPr>
              <w:spacing w:after="240" w:before="240" w:lineRule="auto"/>
              <w:rPr/>
            </w:pPr>
            <w:r w:rsidDel="00000000" w:rsidR="00000000" w:rsidRPr="00000000">
              <w:rPr>
                <w:rtl w:val="0"/>
              </w:rPr>
              <w:t xml:space="preserve">76.28</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DB">
            <w:pPr>
              <w:spacing w:after="240" w:before="240" w:lineRule="auto"/>
              <w:rPr/>
            </w:pPr>
            <w:r w:rsidDel="00000000" w:rsidR="00000000" w:rsidRPr="00000000">
              <w:rPr>
                <w:rtl w:val="0"/>
              </w:rPr>
              <w:t xml:space="preserve">97.21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DC">
            <w:pPr>
              <w:spacing w:after="240" w:before="240" w:lineRule="auto"/>
              <w:rPr/>
            </w:pPr>
            <w:r w:rsidDel="00000000" w:rsidR="00000000" w:rsidRPr="00000000">
              <w:rPr>
                <w:rtl w:val="0"/>
              </w:rPr>
              <w:t xml:space="preserve">73.49</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DD">
            <w:pPr>
              <w:spacing w:after="240" w:before="240" w:lineRule="auto"/>
              <w:rPr/>
            </w:pPr>
            <w:r w:rsidDel="00000000" w:rsidR="00000000" w:rsidRPr="00000000">
              <w:rPr>
                <w:rtl w:val="0"/>
              </w:rPr>
              <w:t xml:space="preserve">110</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DE">
            <w:pPr>
              <w:spacing w:after="240" w:before="240" w:lineRule="auto"/>
              <w:rPr/>
            </w:pPr>
            <w:r w:rsidDel="00000000" w:rsidR="00000000" w:rsidRPr="00000000">
              <w:rPr>
                <w:rtl w:val="0"/>
              </w:rPr>
              <w:t xml:space="preserve">2022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DF">
            <w:pPr>
              <w:spacing w:after="240" w:before="240" w:lineRule="auto"/>
              <w:rPr/>
            </w:pPr>
            <w:r w:rsidDel="00000000" w:rsidR="00000000" w:rsidRPr="00000000">
              <w:rPr>
                <w:rtl w:val="0"/>
              </w:rPr>
              <w:t xml:space="preserve">216</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E0">
            <w:pPr>
              <w:spacing w:after="240" w:before="240" w:lineRule="auto"/>
              <w:rPr/>
            </w:pPr>
            <w:r w:rsidDel="00000000" w:rsidR="00000000" w:rsidRPr="00000000">
              <w:rPr>
                <w:rtl w:val="0"/>
              </w:rPr>
              <w:t xml:space="preserve">216</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E1">
            <w:pPr>
              <w:spacing w:after="240" w:before="240" w:lineRule="auto"/>
              <w:rPr/>
            </w:pPr>
            <w:r w:rsidDel="00000000" w:rsidR="00000000" w:rsidRPr="00000000">
              <w:rPr>
                <w:rtl w:val="0"/>
              </w:rPr>
              <w:t xml:space="preserve">17.13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E2">
            <w:pPr>
              <w:spacing w:after="240" w:before="240" w:lineRule="auto"/>
              <w:rPr/>
            </w:pPr>
            <w:r w:rsidDel="00000000" w:rsidR="00000000" w:rsidRPr="00000000">
              <w:rPr>
                <w:rtl w:val="0"/>
              </w:rPr>
              <w:t xml:space="preserve">5.56</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E3">
            <w:pPr>
              <w:spacing w:after="240" w:before="240" w:lineRule="auto"/>
              <w:rPr/>
            </w:pPr>
            <w:r w:rsidDel="00000000" w:rsidR="00000000" w:rsidRPr="00000000">
              <w:rPr>
                <w:rtl w:val="0"/>
              </w:rPr>
              <w:t xml:space="preserve">7.87</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E4">
            <w:pPr>
              <w:spacing w:after="240" w:before="240" w:lineRule="auto"/>
              <w:rPr/>
            </w:pPr>
            <w:r w:rsidDel="00000000" w:rsidR="00000000" w:rsidRPr="00000000">
              <w:rPr>
                <w:rtl w:val="0"/>
              </w:rPr>
              <w:t xml:space="preserve">0.93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E5">
            <w:pPr>
              <w:spacing w:after="240" w:before="240" w:lineRule="auto"/>
              <w:rPr/>
            </w:pPr>
            <w:r w:rsidDel="00000000" w:rsidR="00000000" w:rsidRPr="00000000">
              <w:rPr>
                <w:rtl w:val="0"/>
              </w:rPr>
              <w:t xml:space="preserve">33.33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E6">
            <w:pPr>
              <w:spacing w:after="240" w:before="240" w:lineRule="auto"/>
              <w:rPr/>
            </w:pPr>
            <w:r w:rsidDel="00000000" w:rsidR="00000000" w:rsidRPr="00000000">
              <w:rPr>
                <w:rtl w:val="0"/>
              </w:rPr>
              <w:t xml:space="preserve">41.20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E7">
            <w:pPr>
              <w:spacing w:after="240" w:before="240" w:lineRule="auto"/>
              <w:rPr/>
            </w:pPr>
            <w:r w:rsidDel="00000000" w:rsidR="00000000" w:rsidRPr="00000000">
              <w:rPr>
                <w:rtl w:val="0"/>
              </w:rPr>
              <w:t xml:space="preserve">95.83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E8">
            <w:pPr>
              <w:spacing w:after="240" w:before="240" w:lineRule="auto"/>
              <w:rPr/>
            </w:pPr>
            <w:r w:rsidDel="00000000" w:rsidR="00000000" w:rsidRPr="00000000">
              <w:rPr>
                <w:rtl w:val="0"/>
              </w:rPr>
              <w:t xml:space="preserve">99.07</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E9">
            <w:pPr>
              <w:spacing w:after="240" w:before="240" w:lineRule="auto"/>
              <w:rPr/>
            </w:pPr>
            <w:r w:rsidDel="00000000" w:rsidR="00000000" w:rsidRPr="00000000">
              <w:rPr>
                <w:rtl w:val="0"/>
              </w:rPr>
              <w:t xml:space="preserve">71.76</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EA">
            <w:pPr>
              <w:spacing w:after="240" w:before="240" w:lineRule="auto"/>
              <w:rPr/>
            </w:pPr>
            <w:r w:rsidDel="00000000" w:rsidR="00000000" w:rsidRPr="00000000">
              <w:rPr>
                <w:rtl w:val="0"/>
              </w:rPr>
              <w:t xml:space="preserve">97.22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EB">
            <w:pPr>
              <w:spacing w:after="240" w:before="240" w:lineRule="auto"/>
              <w:rPr/>
            </w:pPr>
            <w:r w:rsidDel="00000000" w:rsidR="00000000" w:rsidRPr="00000000">
              <w:rPr>
                <w:rtl w:val="0"/>
              </w:rPr>
              <w:t xml:space="preserve">69.44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EC">
            <w:pPr>
              <w:spacing w:after="240" w:before="240" w:lineRule="auto"/>
              <w:rPr/>
            </w:pPr>
            <w:r w:rsidDel="00000000" w:rsidR="00000000" w:rsidRPr="00000000">
              <w:rPr>
                <w:rtl w:val="0"/>
              </w:rPr>
              <w:t xml:space="preserve">108</w:t>
            </w:r>
          </w:p>
        </w:tc>
      </w:tr>
    </w:tbl>
    <w:p w:rsidR="00000000" w:rsidDel="00000000" w:rsidP="00000000" w:rsidRDefault="00000000" w:rsidRPr="00000000" w14:paraId="000004ED">
      <w:pPr>
        <w:spacing w:after="240" w:before="240" w:lineRule="auto"/>
        <w:rPr/>
      </w:pPr>
      <w:r w:rsidDel="00000000" w:rsidR="00000000" w:rsidRPr="00000000">
        <w:rPr>
          <w:rtl w:val="0"/>
        </w:rPr>
        <w:t xml:space="preserve">Bảng 3.22 lượng hoá trực tiếp mức thiếu dữ liệu và độ phủ tính chỉ số theo năm. Ở cấu hình baseline (yêu cầu tối thiểu 2/3 trụ), độ phủ tính DII duy trì rất cao và ổn định quanh 94–97% quan sát quốc gia–năm. Ngược lại, cấu hình strict (yêu cầu đủ 3 trụ) có độ phủ thấp hơn đáng kể và biến động theo năm, dao động khoảng 69–78%. Khoảng chênh này chủ yếu phản ánh việc trụ Human Capital có độ phủ thấp hơn hai trụ còn lại, nhất quán với missingness cao của các chỉ báo giáo dục. Kết quả này liên kết trực tiếp với Mục 3.7: việc kiểm tra độ bền dưới strict missingness là cần thiết để đảm bảo thứ hạng không phải là sản phẩm của việc “nới lỏng” thiếu dữ liệu theo baseline.</w:t>
      </w:r>
    </w:p>
    <w:p w:rsidR="00000000" w:rsidDel="00000000" w:rsidP="00000000" w:rsidRDefault="00000000" w:rsidRPr="00000000" w14:paraId="000004EE">
      <w:pPr>
        <w:spacing w:after="240" w:before="240" w:lineRule="auto"/>
        <w:rPr/>
      </w:pPr>
      <w:r w:rsidDel="00000000" w:rsidR="00000000" w:rsidRPr="00000000">
        <w:rPr>
          <w:b w:val="1"/>
          <w:bCs w:val="1"/>
          <w:rtl w:val="0"/>
        </w:rPr>
        <w:br w:type="textWrapping"/>
      </w:r>
      <w:r w:rsidDel="00000000" w:rsidR="00000000" w:rsidRPr="00000000">
        <w:rPr/>
        <w:drawing>
          <wp:inline distB="114300" distT="114300" distL="114300" distR="114300">
            <wp:extent cx="5731200" cy="3238500"/>
            <wp:effectExtent b="0" l="0" r="0" t="0"/>
            <wp:docPr id="30" name="image15.png"/>
            <a:graphic>
              <a:graphicData uri="http://schemas.openxmlformats.org/drawingml/2006/picture">
                <pic:pic>
                  <pic:nvPicPr>
                    <pic:cNvPr id="0" name="image15.png"/>
                    <pic:cNvPicPr preferRelativeResize="0"/>
                  </pic:nvPicPr>
                  <pic:blipFill>
                    <a:blip r:embed="rId27"/>
                    <a:srcRect b="0" l="0" r="0" t="0"/>
                    <a:stretch>
                      <a:fillRect/>
                    </a:stretch>
                  </pic:blipFill>
                  <pic:spPr>
                    <a:xfrm>
                      <a:off x="0" y="0"/>
                      <a:ext cx="57312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4EF">
      <w:pPr>
        <w:spacing w:after="240" w:before="240" w:lineRule="auto"/>
        <w:jc w:val="center"/>
        <w:rPr>
          <w:i w:val="1"/>
          <w:iCs w:val="1"/>
        </w:rPr>
      </w:pPr>
      <w:r w:rsidDel="00000000" w:rsidR="00000000" w:rsidRPr="00000000">
        <w:rPr>
          <w:i w:val="1"/>
          <w:iCs w:val="1"/>
          <w:rtl w:val="0"/>
        </w:rPr>
        <w:t xml:space="preserve">Figure 3.21. Coverage baseline vs strict</w:t>
      </w:r>
    </w:p>
    <w:p w:rsidR="00000000" w:rsidDel="00000000" w:rsidP="00000000" w:rsidRDefault="00000000" w:rsidRPr="00000000" w14:paraId="000004F0">
      <w:pPr>
        <w:spacing w:after="240" w:before="240" w:lineRule="auto"/>
        <w:rPr/>
      </w:pPr>
      <w:r w:rsidDel="00000000" w:rsidR="00000000" w:rsidRPr="00000000">
        <w:rPr>
          <w:rtl w:val="0"/>
        </w:rPr>
        <w:t xml:space="preserve">Hình 3.21 cung cấp trực quan về đánh đổi giữa độ phủ và tính nghiêm ngặt dữ liệu. Baseline cho phép tận dụng tối đa dữ liệu hiện có mà vẫn giữ tính nhất quán cấu trúc nhờ yêu cầu tối thiểu ở cấp trụ, trong khi strict đóng vai trò như một phép kiểm tra bảo thủ: giảm cỡ mẫu nhưng giúp xác nhận rằng các kết luận không phụ thuộc vào những quan sát thiếu dữ liệu theo trụ.</w:t>
      </w:r>
    </w:p>
    <w:p w:rsidR="00000000" w:rsidDel="00000000" w:rsidP="00000000" w:rsidRDefault="00000000" w:rsidRPr="00000000" w14:paraId="000004F1">
      <w:pPr>
        <w:spacing w:after="240" w:before="240" w:lineRule="auto"/>
        <w:rPr>
          <w:b w:val="1"/>
          <w:bCs w:val="1"/>
        </w:rPr>
      </w:pPr>
      <w:r w:rsidDel="00000000" w:rsidR="00000000" w:rsidRPr="00000000">
        <w:rPr>
          <w:b w:val="1"/>
          <w:bCs w:val="1"/>
        </w:rPr>
        <w:drawing>
          <wp:inline distB="114300" distT="114300" distL="114300" distR="114300">
            <wp:extent cx="5731200" cy="2616200"/>
            <wp:effectExtent b="0" l="0" r="0" t="0"/>
            <wp:docPr id="9" name="image3.png"/>
            <a:graphic>
              <a:graphicData uri="http://schemas.openxmlformats.org/drawingml/2006/picture">
                <pic:pic>
                  <pic:nvPicPr>
                    <pic:cNvPr id="0" name="image3.png"/>
                    <pic:cNvPicPr preferRelativeResize="0"/>
                  </pic:nvPicPr>
                  <pic:blipFill>
                    <a:blip r:embed="rId28"/>
                    <a:srcRect b="0" l="0" r="0" t="0"/>
                    <a:stretch>
                      <a:fillRect/>
                    </a:stretch>
                  </pic:blipFill>
                  <pic:spPr>
                    <a:xfrm>
                      <a:off x="0" y="0"/>
                      <a:ext cx="573120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4F2">
      <w:pPr>
        <w:spacing w:after="240" w:before="240" w:lineRule="auto"/>
        <w:jc w:val="center"/>
        <w:rPr>
          <w:i w:val="1"/>
          <w:iCs w:val="1"/>
        </w:rPr>
      </w:pPr>
      <w:r w:rsidDel="00000000" w:rsidR="00000000" w:rsidRPr="00000000">
        <w:rPr>
          <w:i w:val="1"/>
          <w:iCs w:val="1"/>
          <w:rtl w:val="0"/>
        </w:rPr>
        <w:t xml:space="preserve">Figure 3.22. DII-Core distribution by year (boxplot)</w:t>
      </w:r>
    </w:p>
    <w:p w:rsidR="00000000" w:rsidDel="00000000" w:rsidP="00000000" w:rsidRDefault="00000000" w:rsidRPr="00000000" w14:paraId="000004F3">
      <w:pPr>
        <w:pStyle w:val="Heading3"/>
        <w:keepNext w:val="0"/>
        <w:widowControl w:val="1"/>
        <w:spacing w:after="80" w:before="280" w:lineRule="auto"/>
        <w:jc w:val="left"/>
        <w:rPr/>
      </w:pPr>
      <w:bookmarkStart w:colFirst="0" w:colLast="0" w:name="_yokw9zhebg7c" w:id="63"/>
      <w:bookmarkEnd w:id="63"/>
      <w:r w:rsidDel="00000000" w:rsidR="00000000" w:rsidRPr="00000000">
        <w:rPr>
          <w:rtl w:val="0"/>
        </w:rPr>
        <w:t xml:space="preserve">Bảng 3.23. Thống kê mô tả DII-Core (0–100) theo năm</w:t>
      </w:r>
    </w:p>
    <w:tbl>
      <w:tblPr>
        <w:tblStyle w:val="Table27"/>
        <w:tblW w:w="9025.511811023624"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480.3683197771194"/>
        <w:gridCol w:w="399.1793079838035"/>
        <w:gridCol w:w="531.1114521479418"/>
        <w:gridCol w:w="520.9628256737774"/>
        <w:gridCol w:w="520.9628256737774"/>
        <w:gridCol w:w="520.9628256737774"/>
        <w:gridCol w:w="673.1922227862448"/>
        <w:gridCol w:w="520.9628256737774"/>
        <w:gridCol w:w="520.9628256737774"/>
        <w:gridCol w:w="439.7738138804614"/>
        <w:gridCol w:w="602.1518374670934"/>
        <w:gridCol w:w="1748.9466290476812"/>
        <w:gridCol w:w="1545.9740995643913"/>
        <w:tblGridChange w:id="0">
          <w:tblGrid>
            <w:gridCol w:w="480.3683197771194"/>
            <w:gridCol w:w="399.1793079838035"/>
            <w:gridCol w:w="531.1114521479418"/>
            <w:gridCol w:w="520.9628256737774"/>
            <w:gridCol w:w="520.9628256737774"/>
            <w:gridCol w:w="520.9628256737774"/>
            <w:gridCol w:w="673.1922227862448"/>
            <w:gridCol w:w="520.9628256737774"/>
            <w:gridCol w:w="520.9628256737774"/>
            <w:gridCol w:w="439.7738138804614"/>
            <w:gridCol w:w="602.1518374670934"/>
            <w:gridCol w:w="1748.9466290476812"/>
            <w:gridCol w:w="1545.9740995643913"/>
          </w:tblGrid>
        </w:tblGridChange>
      </w:tblGrid>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F4">
            <w:pPr>
              <w:spacing w:after="240" w:before="240" w:lineRule="auto"/>
              <w:jc w:val="center"/>
              <w:rPr/>
            </w:pPr>
            <w:r w:rsidDel="00000000" w:rsidR="00000000" w:rsidRPr="00000000">
              <w:rPr>
                <w:b w:val="1"/>
                <w:bCs w:val="1"/>
                <w:rtl w:val="0"/>
              </w:rPr>
              <w:t xml:space="preserve">year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F5">
            <w:pPr>
              <w:spacing w:after="240" w:before="240" w:lineRule="auto"/>
              <w:jc w:val="center"/>
              <w:rPr/>
            </w:pPr>
            <w:r w:rsidDel="00000000" w:rsidR="00000000" w:rsidRPr="00000000">
              <w:rPr>
                <w:b w:val="1"/>
                <w:bCs w:val="1"/>
                <w:rtl w:val="0"/>
              </w:rPr>
              <w:t xml:space="preserve">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F6">
            <w:pPr>
              <w:spacing w:after="240" w:before="240" w:lineRule="auto"/>
              <w:jc w:val="center"/>
              <w:rPr/>
            </w:pPr>
            <w:r w:rsidDel="00000000" w:rsidR="00000000" w:rsidRPr="00000000">
              <w:rPr>
                <w:b w:val="1"/>
                <w:bCs w:val="1"/>
                <w:rtl w:val="0"/>
              </w:rPr>
              <w:t xml:space="preserve">mean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F7">
            <w:pPr>
              <w:spacing w:after="240" w:before="240" w:lineRule="auto"/>
              <w:jc w:val="center"/>
              <w:rPr/>
            </w:pPr>
            <w:r w:rsidDel="00000000" w:rsidR="00000000" w:rsidRPr="00000000">
              <w:rPr>
                <w:b w:val="1"/>
                <w:bCs w:val="1"/>
                <w:rtl w:val="0"/>
              </w:rPr>
              <w:t xml:space="preserve">sd</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F8">
            <w:pPr>
              <w:spacing w:after="240" w:before="240" w:lineRule="auto"/>
              <w:jc w:val="center"/>
              <w:rPr/>
            </w:pPr>
            <w:r w:rsidDel="00000000" w:rsidR="00000000" w:rsidRPr="00000000">
              <w:rPr>
                <w:b w:val="1"/>
                <w:bCs w:val="1"/>
                <w:rtl w:val="0"/>
              </w:rPr>
              <w:t xml:space="preserve">p10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F9">
            <w:pPr>
              <w:spacing w:after="240" w:before="240" w:lineRule="auto"/>
              <w:jc w:val="center"/>
              <w:rPr/>
            </w:pPr>
            <w:r w:rsidDel="00000000" w:rsidR="00000000" w:rsidRPr="00000000">
              <w:rPr>
                <w:b w:val="1"/>
                <w:bCs w:val="1"/>
                <w:rtl w:val="0"/>
              </w:rPr>
              <w:t xml:space="preserve">p25</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FA">
            <w:pPr>
              <w:spacing w:after="240" w:before="240" w:lineRule="auto"/>
              <w:jc w:val="center"/>
              <w:rPr/>
            </w:pPr>
            <w:r w:rsidDel="00000000" w:rsidR="00000000" w:rsidRPr="00000000">
              <w:rPr>
                <w:b w:val="1"/>
                <w:bCs w:val="1"/>
                <w:rtl w:val="0"/>
              </w:rPr>
              <w:t xml:space="preserve">median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FB">
            <w:pPr>
              <w:spacing w:after="240" w:before="240" w:lineRule="auto"/>
              <w:jc w:val="center"/>
              <w:rPr/>
            </w:pPr>
            <w:r w:rsidDel="00000000" w:rsidR="00000000" w:rsidRPr="00000000">
              <w:rPr>
                <w:b w:val="1"/>
                <w:bCs w:val="1"/>
                <w:rtl w:val="0"/>
              </w:rPr>
              <w:t xml:space="preserve">p75</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FC">
            <w:pPr>
              <w:spacing w:after="240" w:before="240" w:lineRule="auto"/>
              <w:jc w:val="center"/>
              <w:rPr/>
            </w:pPr>
            <w:r w:rsidDel="00000000" w:rsidR="00000000" w:rsidRPr="00000000">
              <w:rPr>
                <w:b w:val="1"/>
                <w:bCs w:val="1"/>
                <w:rtl w:val="0"/>
              </w:rPr>
              <w:t xml:space="preserve">p90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FD">
            <w:pPr>
              <w:spacing w:after="240" w:before="240" w:lineRule="auto"/>
              <w:jc w:val="center"/>
              <w:rPr/>
            </w:pPr>
            <w:r w:rsidDel="00000000" w:rsidR="00000000" w:rsidRPr="00000000">
              <w:rPr>
                <w:b w:val="1"/>
                <w:bCs w:val="1"/>
                <w:rtl w:val="0"/>
              </w:rPr>
              <w:t xml:space="preserve">min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FE">
            <w:pPr>
              <w:spacing w:after="240" w:before="240" w:lineRule="auto"/>
              <w:jc w:val="center"/>
              <w:rPr/>
            </w:pPr>
            <w:r w:rsidDel="00000000" w:rsidR="00000000" w:rsidRPr="00000000">
              <w:rPr>
                <w:b w:val="1"/>
                <w:bCs w:val="1"/>
                <w:rtl w:val="0"/>
              </w:rPr>
              <w:t xml:space="preserve">max</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FF">
            <w:pPr>
              <w:spacing w:after="240" w:before="240" w:lineRule="auto"/>
              <w:jc w:val="center"/>
              <w:rPr/>
            </w:pPr>
            <w:r w:rsidDel="00000000" w:rsidR="00000000" w:rsidRPr="00000000">
              <w:rPr>
                <w:b w:val="1"/>
                <w:bCs w:val="1"/>
                <w:rtl w:val="0"/>
              </w:rPr>
              <w:t xml:space="preserve">share_has_dii_baseline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00">
            <w:pPr>
              <w:spacing w:after="240" w:before="240" w:lineRule="auto"/>
              <w:jc w:val="center"/>
              <w:rPr/>
            </w:pPr>
            <w:r w:rsidDel="00000000" w:rsidR="00000000" w:rsidRPr="00000000">
              <w:rPr>
                <w:b w:val="1"/>
                <w:bCs w:val="1"/>
                <w:rtl w:val="0"/>
              </w:rPr>
              <w:t xml:space="preserve">share_has_dii_strict</w:t>
            </w:r>
            <w:r w:rsidDel="00000000" w:rsidR="00000000" w:rsidRPr="00000000">
              <w:rPr>
                <w:rtl w:val="0"/>
              </w:rPr>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01">
            <w:pPr>
              <w:spacing w:after="240" w:before="240" w:lineRule="auto"/>
              <w:jc w:val="left"/>
              <w:rPr/>
            </w:pPr>
            <w:r w:rsidDel="00000000" w:rsidR="00000000" w:rsidRPr="00000000">
              <w:rPr>
                <w:rtl w:val="0"/>
              </w:rPr>
              <w:t xml:space="preserve">2015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02">
            <w:pPr>
              <w:spacing w:after="240" w:before="240" w:lineRule="auto"/>
              <w:jc w:val="left"/>
              <w:rPr/>
            </w:pPr>
            <w:r w:rsidDel="00000000" w:rsidR="00000000" w:rsidRPr="00000000">
              <w:rPr>
                <w:rtl w:val="0"/>
              </w:rPr>
              <w:t xml:space="preserve">210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03">
            <w:pPr>
              <w:spacing w:after="240" w:before="240" w:lineRule="auto"/>
              <w:jc w:val="left"/>
              <w:rPr/>
            </w:pPr>
            <w:r w:rsidDel="00000000" w:rsidR="00000000" w:rsidRPr="00000000">
              <w:rPr>
                <w:rtl w:val="0"/>
              </w:rPr>
              <w:t xml:space="preserve">47.20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04">
            <w:pPr>
              <w:spacing w:after="240" w:before="240" w:lineRule="auto"/>
              <w:jc w:val="left"/>
              <w:rPr/>
            </w:pPr>
            <w:r w:rsidDel="00000000" w:rsidR="00000000" w:rsidRPr="00000000">
              <w:rPr>
                <w:rtl w:val="0"/>
              </w:rPr>
              <w:t xml:space="preserve">26.29</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05">
            <w:pPr>
              <w:spacing w:after="240" w:before="240" w:lineRule="auto"/>
              <w:jc w:val="left"/>
              <w:rPr/>
            </w:pPr>
            <w:r w:rsidDel="00000000" w:rsidR="00000000" w:rsidRPr="00000000">
              <w:rPr>
                <w:rtl w:val="0"/>
              </w:rPr>
              <w:t xml:space="preserve">11.52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06">
            <w:pPr>
              <w:spacing w:after="240" w:before="240" w:lineRule="auto"/>
              <w:jc w:val="left"/>
              <w:rPr/>
            </w:pPr>
            <w:r w:rsidDel="00000000" w:rsidR="00000000" w:rsidRPr="00000000">
              <w:rPr>
                <w:rtl w:val="0"/>
              </w:rPr>
              <w:t xml:space="preserve">23.88</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07">
            <w:pPr>
              <w:spacing w:after="240" w:before="240" w:lineRule="auto"/>
              <w:jc w:val="left"/>
              <w:rPr/>
            </w:pPr>
            <w:r w:rsidDel="00000000" w:rsidR="00000000" w:rsidRPr="00000000">
              <w:rPr>
                <w:rtl w:val="0"/>
              </w:rPr>
              <w:t xml:space="preserve">48.01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08">
            <w:pPr>
              <w:spacing w:after="240" w:before="240" w:lineRule="auto"/>
              <w:jc w:val="left"/>
              <w:rPr/>
            </w:pPr>
            <w:r w:rsidDel="00000000" w:rsidR="00000000" w:rsidRPr="00000000">
              <w:rPr>
                <w:rtl w:val="0"/>
              </w:rPr>
              <w:t xml:space="preserve">69.35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09">
            <w:pPr>
              <w:spacing w:after="240" w:before="240" w:lineRule="auto"/>
              <w:jc w:val="left"/>
              <w:rPr/>
            </w:pPr>
            <w:r w:rsidDel="00000000" w:rsidR="00000000" w:rsidRPr="00000000">
              <w:rPr>
                <w:rtl w:val="0"/>
              </w:rPr>
              <w:t xml:space="preserve">81.30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0A">
            <w:pPr>
              <w:spacing w:after="240" w:before="240" w:lineRule="auto"/>
              <w:jc w:val="left"/>
              <w:rPr/>
            </w:pPr>
            <w:r w:rsidDel="00000000" w:rsidR="00000000" w:rsidRPr="00000000">
              <w:rPr>
                <w:rtl w:val="0"/>
              </w:rPr>
              <w:t xml:space="preserve">0.00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0B">
            <w:pPr>
              <w:spacing w:after="240" w:before="240" w:lineRule="auto"/>
              <w:jc w:val="left"/>
              <w:rPr/>
            </w:pPr>
            <w:r w:rsidDel="00000000" w:rsidR="00000000" w:rsidRPr="00000000">
              <w:rPr>
                <w:rtl w:val="0"/>
              </w:rPr>
              <w:t xml:space="preserve">97.20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0C">
            <w:pPr>
              <w:spacing w:after="240" w:before="240" w:lineRule="auto"/>
              <w:jc w:val="left"/>
              <w:rPr/>
            </w:pPr>
            <w:r w:rsidDel="00000000" w:rsidR="00000000" w:rsidRPr="00000000">
              <w:rPr>
                <w:rtl w:val="0"/>
              </w:rPr>
              <w:t xml:space="preserve">97.67</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0D">
            <w:pPr>
              <w:spacing w:after="240" w:before="240" w:lineRule="auto"/>
              <w:jc w:val="left"/>
              <w:rPr/>
            </w:pPr>
            <w:r w:rsidDel="00000000" w:rsidR="00000000" w:rsidRPr="00000000">
              <w:rPr>
                <w:rtl w:val="0"/>
              </w:rPr>
              <w:t xml:space="preserve">77.67</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0E">
            <w:pPr>
              <w:spacing w:after="240" w:before="240" w:lineRule="auto"/>
              <w:jc w:val="left"/>
              <w:rPr/>
            </w:pPr>
            <w:r w:rsidDel="00000000" w:rsidR="00000000" w:rsidRPr="00000000">
              <w:rPr>
                <w:rtl w:val="0"/>
              </w:rPr>
              <w:t xml:space="preserve">2016</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0F">
            <w:pPr>
              <w:spacing w:after="240" w:before="240" w:lineRule="auto"/>
              <w:jc w:val="left"/>
              <w:rPr/>
            </w:pPr>
            <w:r w:rsidDel="00000000" w:rsidR="00000000" w:rsidRPr="00000000">
              <w:rPr>
                <w:rtl w:val="0"/>
              </w:rPr>
              <w:t xml:space="preserve">208</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10">
            <w:pPr>
              <w:spacing w:after="240" w:before="240" w:lineRule="auto"/>
              <w:jc w:val="left"/>
              <w:rPr/>
            </w:pPr>
            <w:r w:rsidDel="00000000" w:rsidR="00000000" w:rsidRPr="00000000">
              <w:rPr>
                <w:rtl w:val="0"/>
              </w:rPr>
              <w:t xml:space="preserve">49.61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11">
            <w:pPr>
              <w:spacing w:after="240" w:before="240" w:lineRule="auto"/>
              <w:jc w:val="left"/>
              <w:rPr/>
            </w:pPr>
            <w:r w:rsidDel="00000000" w:rsidR="00000000" w:rsidRPr="00000000">
              <w:rPr>
                <w:rtl w:val="0"/>
              </w:rPr>
              <w:t xml:space="preserve">26.71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12">
            <w:pPr>
              <w:spacing w:after="240" w:before="240" w:lineRule="auto"/>
              <w:jc w:val="left"/>
              <w:rPr/>
            </w:pPr>
            <w:r w:rsidDel="00000000" w:rsidR="00000000" w:rsidRPr="00000000">
              <w:rPr>
                <w:rtl w:val="0"/>
              </w:rPr>
              <w:t xml:space="preserve">13.29</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13">
            <w:pPr>
              <w:spacing w:after="240" w:before="240" w:lineRule="auto"/>
              <w:jc w:val="left"/>
              <w:rPr/>
            </w:pPr>
            <w:r w:rsidDel="00000000" w:rsidR="00000000" w:rsidRPr="00000000">
              <w:rPr>
                <w:rtl w:val="0"/>
              </w:rPr>
              <w:t xml:space="preserve">28.22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14">
            <w:pPr>
              <w:spacing w:after="240" w:before="240" w:lineRule="auto"/>
              <w:jc w:val="left"/>
              <w:rPr/>
            </w:pPr>
            <w:r w:rsidDel="00000000" w:rsidR="00000000" w:rsidRPr="00000000">
              <w:rPr>
                <w:rtl w:val="0"/>
              </w:rPr>
              <w:t xml:space="preserve">51.82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15">
            <w:pPr>
              <w:spacing w:after="240" w:before="240" w:lineRule="auto"/>
              <w:jc w:val="left"/>
              <w:rPr/>
            </w:pPr>
            <w:r w:rsidDel="00000000" w:rsidR="00000000" w:rsidRPr="00000000">
              <w:rPr>
                <w:rtl w:val="0"/>
              </w:rPr>
              <w:t xml:space="preserve">71.50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16">
            <w:pPr>
              <w:spacing w:after="240" w:before="240" w:lineRule="auto"/>
              <w:jc w:val="left"/>
              <w:rPr/>
            </w:pPr>
            <w:r w:rsidDel="00000000" w:rsidR="00000000" w:rsidRPr="00000000">
              <w:rPr>
                <w:rtl w:val="0"/>
              </w:rPr>
              <w:t xml:space="preserve">82.82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17">
            <w:pPr>
              <w:spacing w:after="240" w:before="240" w:lineRule="auto"/>
              <w:jc w:val="left"/>
              <w:rPr/>
            </w:pPr>
            <w:r w:rsidDel="00000000" w:rsidR="00000000" w:rsidRPr="00000000">
              <w:rPr>
                <w:rtl w:val="0"/>
              </w:rPr>
              <w:t xml:space="preserve">0.00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18">
            <w:pPr>
              <w:spacing w:after="240" w:before="240" w:lineRule="auto"/>
              <w:jc w:val="left"/>
              <w:rPr/>
            </w:pPr>
            <w:r w:rsidDel="00000000" w:rsidR="00000000" w:rsidRPr="00000000">
              <w:rPr>
                <w:rtl w:val="0"/>
              </w:rPr>
              <w:t xml:space="preserve">100.00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19">
            <w:pPr>
              <w:spacing w:after="240" w:before="240" w:lineRule="auto"/>
              <w:jc w:val="left"/>
              <w:rPr/>
            </w:pPr>
            <w:r w:rsidDel="00000000" w:rsidR="00000000" w:rsidRPr="00000000">
              <w:rPr>
                <w:rtl w:val="0"/>
              </w:rPr>
              <w:t xml:space="preserve">96.74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1A">
            <w:pPr>
              <w:spacing w:after="240" w:before="240" w:lineRule="auto"/>
              <w:jc w:val="left"/>
              <w:rPr/>
            </w:pPr>
            <w:r w:rsidDel="00000000" w:rsidR="00000000" w:rsidRPr="00000000">
              <w:rPr>
                <w:rtl w:val="0"/>
              </w:rPr>
              <w:t xml:space="preserve">75.35</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1B">
            <w:pPr>
              <w:spacing w:after="240" w:before="240" w:lineRule="auto"/>
              <w:jc w:val="left"/>
              <w:rPr/>
            </w:pPr>
            <w:r w:rsidDel="00000000" w:rsidR="00000000" w:rsidRPr="00000000">
              <w:rPr>
                <w:rtl w:val="0"/>
              </w:rPr>
              <w:t xml:space="preserve">2017</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1C">
            <w:pPr>
              <w:spacing w:after="240" w:before="240" w:lineRule="auto"/>
              <w:jc w:val="left"/>
              <w:rPr/>
            </w:pPr>
            <w:r w:rsidDel="00000000" w:rsidR="00000000" w:rsidRPr="00000000">
              <w:rPr>
                <w:rtl w:val="0"/>
              </w:rPr>
              <w:t xml:space="preserve">210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1D">
            <w:pPr>
              <w:spacing w:after="240" w:before="240" w:lineRule="auto"/>
              <w:jc w:val="left"/>
              <w:rPr/>
            </w:pPr>
            <w:r w:rsidDel="00000000" w:rsidR="00000000" w:rsidRPr="00000000">
              <w:rPr>
                <w:rtl w:val="0"/>
              </w:rPr>
              <w:t xml:space="preserve">52.04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1E">
            <w:pPr>
              <w:spacing w:after="240" w:before="240" w:lineRule="auto"/>
              <w:jc w:val="left"/>
              <w:rPr/>
            </w:pPr>
            <w:r w:rsidDel="00000000" w:rsidR="00000000" w:rsidRPr="00000000">
              <w:rPr>
                <w:rtl w:val="0"/>
              </w:rPr>
              <w:t xml:space="preserve">27.08</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1F">
            <w:pPr>
              <w:spacing w:after="240" w:before="240" w:lineRule="auto"/>
              <w:jc w:val="left"/>
              <w:rPr/>
            </w:pPr>
            <w:r w:rsidDel="00000000" w:rsidR="00000000" w:rsidRPr="00000000">
              <w:rPr>
                <w:rtl w:val="0"/>
              </w:rPr>
              <w:t xml:space="preserve">15.20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20">
            <w:pPr>
              <w:spacing w:after="240" w:before="240" w:lineRule="auto"/>
              <w:jc w:val="left"/>
              <w:rPr/>
            </w:pPr>
            <w:r w:rsidDel="00000000" w:rsidR="00000000" w:rsidRPr="00000000">
              <w:rPr>
                <w:rtl w:val="0"/>
              </w:rPr>
              <w:t xml:space="preserve">29.02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21">
            <w:pPr>
              <w:spacing w:after="240" w:before="240" w:lineRule="auto"/>
              <w:jc w:val="left"/>
              <w:rPr/>
            </w:pPr>
            <w:r w:rsidDel="00000000" w:rsidR="00000000" w:rsidRPr="00000000">
              <w:rPr>
                <w:rtl w:val="0"/>
              </w:rPr>
              <w:t xml:space="preserve">54.51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22">
            <w:pPr>
              <w:spacing w:after="240" w:before="240" w:lineRule="auto"/>
              <w:jc w:val="left"/>
              <w:rPr/>
            </w:pPr>
            <w:r w:rsidDel="00000000" w:rsidR="00000000" w:rsidRPr="00000000">
              <w:rPr>
                <w:rtl w:val="0"/>
              </w:rPr>
              <w:t xml:space="preserve">74.66</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23">
            <w:pPr>
              <w:spacing w:after="240" w:before="240" w:lineRule="auto"/>
              <w:jc w:val="left"/>
              <w:rPr/>
            </w:pPr>
            <w:r w:rsidDel="00000000" w:rsidR="00000000" w:rsidRPr="00000000">
              <w:rPr>
                <w:rtl w:val="0"/>
              </w:rPr>
              <w:t xml:space="preserve">85.58</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24">
            <w:pPr>
              <w:spacing w:after="240" w:before="240" w:lineRule="auto"/>
              <w:jc w:val="left"/>
              <w:rPr/>
            </w:pPr>
            <w:r w:rsidDel="00000000" w:rsidR="00000000" w:rsidRPr="00000000">
              <w:rPr>
                <w:rtl w:val="0"/>
              </w:rPr>
              <w:t xml:space="preserve">0.00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25">
            <w:pPr>
              <w:spacing w:after="240" w:before="240" w:lineRule="auto"/>
              <w:jc w:val="left"/>
              <w:rPr/>
            </w:pPr>
            <w:r w:rsidDel="00000000" w:rsidR="00000000" w:rsidRPr="00000000">
              <w:rPr>
                <w:rtl w:val="0"/>
              </w:rPr>
              <w:t xml:space="preserve">100.00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26">
            <w:pPr>
              <w:spacing w:after="240" w:before="240" w:lineRule="auto"/>
              <w:jc w:val="left"/>
              <w:rPr/>
            </w:pPr>
            <w:r w:rsidDel="00000000" w:rsidR="00000000" w:rsidRPr="00000000">
              <w:rPr>
                <w:rtl w:val="0"/>
              </w:rPr>
              <w:t xml:space="preserve">97.22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27">
            <w:pPr>
              <w:spacing w:after="240" w:before="240" w:lineRule="auto"/>
              <w:jc w:val="left"/>
              <w:rPr/>
            </w:pPr>
            <w:r w:rsidDel="00000000" w:rsidR="00000000" w:rsidRPr="00000000">
              <w:rPr>
                <w:rtl w:val="0"/>
              </w:rPr>
              <w:t xml:space="preserve">72.22</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28">
            <w:pPr>
              <w:spacing w:after="240" w:before="240" w:lineRule="auto"/>
              <w:jc w:val="left"/>
              <w:rPr/>
            </w:pPr>
            <w:r w:rsidDel="00000000" w:rsidR="00000000" w:rsidRPr="00000000">
              <w:rPr>
                <w:rtl w:val="0"/>
              </w:rPr>
              <w:t xml:space="preserve">2018</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29">
            <w:pPr>
              <w:spacing w:after="240" w:before="240" w:lineRule="auto"/>
              <w:jc w:val="left"/>
              <w:rPr/>
            </w:pPr>
            <w:r w:rsidDel="00000000" w:rsidR="00000000" w:rsidRPr="00000000">
              <w:rPr>
                <w:rtl w:val="0"/>
              </w:rPr>
              <w:t xml:space="preserve">203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2A">
            <w:pPr>
              <w:spacing w:after="240" w:before="240" w:lineRule="auto"/>
              <w:jc w:val="left"/>
              <w:rPr/>
            </w:pPr>
            <w:r w:rsidDel="00000000" w:rsidR="00000000" w:rsidRPr="00000000">
              <w:rPr>
                <w:rtl w:val="0"/>
              </w:rPr>
              <w:t xml:space="preserve">52.91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2B">
            <w:pPr>
              <w:spacing w:after="240" w:before="240" w:lineRule="auto"/>
              <w:jc w:val="left"/>
              <w:rPr/>
            </w:pPr>
            <w:r w:rsidDel="00000000" w:rsidR="00000000" w:rsidRPr="00000000">
              <w:rPr>
                <w:rtl w:val="0"/>
              </w:rPr>
              <w:t xml:space="preserve">26.34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2C">
            <w:pPr>
              <w:spacing w:after="240" w:before="240" w:lineRule="auto"/>
              <w:jc w:val="left"/>
              <w:rPr/>
            </w:pPr>
            <w:r w:rsidDel="00000000" w:rsidR="00000000" w:rsidRPr="00000000">
              <w:rPr>
                <w:rtl w:val="0"/>
              </w:rPr>
              <w:t xml:space="preserve">16.34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2D">
            <w:pPr>
              <w:spacing w:after="240" w:before="240" w:lineRule="auto"/>
              <w:jc w:val="left"/>
              <w:rPr/>
            </w:pPr>
            <w:r w:rsidDel="00000000" w:rsidR="00000000" w:rsidRPr="00000000">
              <w:rPr>
                <w:rtl w:val="0"/>
              </w:rPr>
              <w:t xml:space="preserve">32.31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2E">
            <w:pPr>
              <w:spacing w:after="240" w:before="240" w:lineRule="auto"/>
              <w:jc w:val="left"/>
              <w:rPr/>
            </w:pPr>
            <w:r w:rsidDel="00000000" w:rsidR="00000000" w:rsidRPr="00000000">
              <w:rPr>
                <w:rtl w:val="0"/>
              </w:rPr>
              <w:t xml:space="preserve">55.51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2F">
            <w:pPr>
              <w:spacing w:after="240" w:before="240" w:lineRule="auto"/>
              <w:jc w:val="left"/>
              <w:rPr/>
            </w:pPr>
            <w:r w:rsidDel="00000000" w:rsidR="00000000" w:rsidRPr="00000000">
              <w:rPr>
                <w:rtl w:val="0"/>
              </w:rPr>
              <w:t xml:space="preserve">75.89</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30">
            <w:pPr>
              <w:spacing w:after="240" w:before="240" w:lineRule="auto"/>
              <w:jc w:val="left"/>
              <w:rPr/>
            </w:pPr>
            <w:r w:rsidDel="00000000" w:rsidR="00000000" w:rsidRPr="00000000">
              <w:rPr>
                <w:rtl w:val="0"/>
              </w:rPr>
              <w:t xml:space="preserve">86.82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31">
            <w:pPr>
              <w:spacing w:after="240" w:before="240" w:lineRule="auto"/>
              <w:jc w:val="left"/>
              <w:rPr/>
            </w:pPr>
            <w:r w:rsidDel="00000000" w:rsidR="00000000" w:rsidRPr="00000000">
              <w:rPr>
                <w:rtl w:val="0"/>
              </w:rPr>
              <w:t xml:space="preserve">0.00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32">
            <w:pPr>
              <w:spacing w:after="240" w:before="240" w:lineRule="auto"/>
              <w:jc w:val="left"/>
              <w:rPr/>
            </w:pPr>
            <w:r w:rsidDel="00000000" w:rsidR="00000000" w:rsidRPr="00000000">
              <w:rPr>
                <w:rtl w:val="0"/>
              </w:rPr>
              <w:t xml:space="preserve">100.00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33">
            <w:pPr>
              <w:spacing w:after="240" w:before="240" w:lineRule="auto"/>
              <w:jc w:val="left"/>
              <w:rPr/>
            </w:pPr>
            <w:r w:rsidDel="00000000" w:rsidR="00000000" w:rsidRPr="00000000">
              <w:rPr>
                <w:rtl w:val="0"/>
              </w:rPr>
              <w:t xml:space="preserve">93.98</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34">
            <w:pPr>
              <w:spacing w:after="240" w:before="240" w:lineRule="auto"/>
              <w:jc w:val="left"/>
              <w:rPr/>
            </w:pPr>
            <w:r w:rsidDel="00000000" w:rsidR="00000000" w:rsidRPr="00000000">
              <w:rPr>
                <w:rtl w:val="0"/>
              </w:rPr>
              <w:t xml:space="preserve">69.44</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35">
            <w:pPr>
              <w:spacing w:after="240" w:before="240" w:lineRule="auto"/>
              <w:jc w:val="left"/>
              <w:rPr/>
            </w:pPr>
            <w:r w:rsidDel="00000000" w:rsidR="00000000" w:rsidRPr="00000000">
              <w:rPr>
                <w:rtl w:val="0"/>
              </w:rPr>
              <w:t xml:space="preserve">2019</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36">
            <w:pPr>
              <w:spacing w:after="240" w:before="240" w:lineRule="auto"/>
              <w:jc w:val="left"/>
              <w:rPr/>
            </w:pPr>
            <w:r w:rsidDel="00000000" w:rsidR="00000000" w:rsidRPr="00000000">
              <w:rPr>
                <w:rtl w:val="0"/>
              </w:rPr>
              <w:t xml:space="preserve">208</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37">
            <w:pPr>
              <w:spacing w:after="240" w:before="240" w:lineRule="auto"/>
              <w:jc w:val="left"/>
              <w:rPr/>
            </w:pPr>
            <w:r w:rsidDel="00000000" w:rsidR="00000000" w:rsidRPr="00000000">
              <w:rPr>
                <w:rtl w:val="0"/>
              </w:rPr>
              <w:t xml:space="preserve">54.79</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38">
            <w:pPr>
              <w:spacing w:after="240" w:before="240" w:lineRule="auto"/>
              <w:jc w:val="left"/>
              <w:rPr/>
            </w:pPr>
            <w:r w:rsidDel="00000000" w:rsidR="00000000" w:rsidRPr="00000000">
              <w:rPr>
                <w:rtl w:val="0"/>
              </w:rPr>
              <w:t xml:space="preserve">25.90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39">
            <w:pPr>
              <w:spacing w:after="240" w:before="240" w:lineRule="auto"/>
              <w:jc w:val="left"/>
              <w:rPr/>
            </w:pPr>
            <w:r w:rsidDel="00000000" w:rsidR="00000000" w:rsidRPr="00000000">
              <w:rPr>
                <w:rtl w:val="0"/>
              </w:rPr>
              <w:t xml:space="preserve">19.24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3A">
            <w:pPr>
              <w:spacing w:after="240" w:before="240" w:lineRule="auto"/>
              <w:jc w:val="left"/>
              <w:rPr/>
            </w:pPr>
            <w:r w:rsidDel="00000000" w:rsidR="00000000" w:rsidRPr="00000000">
              <w:rPr>
                <w:rtl w:val="0"/>
              </w:rPr>
              <w:t xml:space="preserve">33.24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3B">
            <w:pPr>
              <w:spacing w:after="240" w:before="240" w:lineRule="auto"/>
              <w:jc w:val="left"/>
              <w:rPr/>
            </w:pPr>
            <w:r w:rsidDel="00000000" w:rsidR="00000000" w:rsidRPr="00000000">
              <w:rPr>
                <w:rtl w:val="0"/>
              </w:rPr>
              <w:t xml:space="preserve">57.74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3C">
            <w:pPr>
              <w:spacing w:after="240" w:before="240" w:lineRule="auto"/>
              <w:jc w:val="left"/>
              <w:rPr/>
            </w:pPr>
            <w:r w:rsidDel="00000000" w:rsidR="00000000" w:rsidRPr="00000000">
              <w:rPr>
                <w:rtl w:val="0"/>
              </w:rPr>
              <w:t xml:space="preserve">77.24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3D">
            <w:pPr>
              <w:spacing w:after="240" w:before="240" w:lineRule="auto"/>
              <w:jc w:val="left"/>
              <w:rPr/>
            </w:pPr>
            <w:r w:rsidDel="00000000" w:rsidR="00000000" w:rsidRPr="00000000">
              <w:rPr>
                <w:rtl w:val="0"/>
              </w:rPr>
              <w:t xml:space="preserve">87.95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3E">
            <w:pPr>
              <w:spacing w:after="240" w:before="240" w:lineRule="auto"/>
              <w:jc w:val="left"/>
              <w:rPr/>
            </w:pPr>
            <w:r w:rsidDel="00000000" w:rsidR="00000000" w:rsidRPr="00000000">
              <w:rPr>
                <w:rtl w:val="0"/>
              </w:rPr>
              <w:t xml:space="preserve">0.00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3F">
            <w:pPr>
              <w:spacing w:after="240" w:before="240" w:lineRule="auto"/>
              <w:jc w:val="left"/>
              <w:rPr/>
            </w:pPr>
            <w:r w:rsidDel="00000000" w:rsidR="00000000" w:rsidRPr="00000000">
              <w:rPr>
                <w:rtl w:val="0"/>
              </w:rPr>
              <w:t xml:space="preserve">100.00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40">
            <w:pPr>
              <w:spacing w:after="240" w:before="240" w:lineRule="auto"/>
              <w:jc w:val="left"/>
              <w:rPr/>
            </w:pPr>
            <w:r w:rsidDel="00000000" w:rsidR="00000000" w:rsidRPr="00000000">
              <w:rPr>
                <w:rtl w:val="0"/>
              </w:rPr>
              <w:t xml:space="preserve">97.20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41">
            <w:pPr>
              <w:spacing w:after="240" w:before="240" w:lineRule="auto"/>
              <w:jc w:val="left"/>
              <w:rPr/>
            </w:pPr>
            <w:r w:rsidDel="00000000" w:rsidR="00000000" w:rsidRPr="00000000">
              <w:rPr>
                <w:rtl w:val="0"/>
              </w:rPr>
              <w:t xml:space="preserve">71.03</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42">
            <w:pPr>
              <w:spacing w:after="240" w:before="240" w:lineRule="auto"/>
              <w:jc w:val="left"/>
              <w:rPr/>
            </w:pPr>
            <w:r w:rsidDel="00000000" w:rsidR="00000000" w:rsidRPr="00000000">
              <w:rPr>
                <w:rtl w:val="0"/>
              </w:rPr>
              <w:t xml:space="preserve">2020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43">
            <w:pPr>
              <w:spacing w:after="240" w:before="240" w:lineRule="auto"/>
              <w:jc w:val="left"/>
              <w:rPr/>
            </w:pPr>
            <w:r w:rsidDel="00000000" w:rsidR="00000000" w:rsidRPr="00000000">
              <w:rPr>
                <w:rtl w:val="0"/>
              </w:rPr>
              <w:t xml:space="preserve">209</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44">
            <w:pPr>
              <w:spacing w:after="240" w:before="240" w:lineRule="auto"/>
              <w:jc w:val="left"/>
              <w:rPr/>
            </w:pPr>
            <w:r w:rsidDel="00000000" w:rsidR="00000000" w:rsidRPr="00000000">
              <w:rPr>
                <w:rtl w:val="0"/>
              </w:rPr>
              <w:t xml:space="preserve">55.97</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45">
            <w:pPr>
              <w:spacing w:after="240" w:before="240" w:lineRule="auto"/>
              <w:jc w:val="left"/>
              <w:rPr/>
            </w:pPr>
            <w:r w:rsidDel="00000000" w:rsidR="00000000" w:rsidRPr="00000000">
              <w:rPr>
                <w:rtl w:val="0"/>
              </w:rPr>
              <w:t xml:space="preserve">25.97</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46">
            <w:pPr>
              <w:spacing w:after="240" w:before="240" w:lineRule="auto"/>
              <w:jc w:val="left"/>
              <w:rPr/>
            </w:pPr>
            <w:r w:rsidDel="00000000" w:rsidR="00000000" w:rsidRPr="00000000">
              <w:rPr>
                <w:rtl w:val="0"/>
              </w:rPr>
              <w:t xml:space="preserve">18.90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47">
            <w:pPr>
              <w:spacing w:after="240" w:before="240" w:lineRule="auto"/>
              <w:jc w:val="left"/>
              <w:rPr/>
            </w:pPr>
            <w:r w:rsidDel="00000000" w:rsidR="00000000" w:rsidRPr="00000000">
              <w:rPr>
                <w:rtl w:val="0"/>
              </w:rPr>
              <w:t xml:space="preserve">33.03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48">
            <w:pPr>
              <w:spacing w:after="240" w:before="240" w:lineRule="auto"/>
              <w:jc w:val="left"/>
              <w:rPr/>
            </w:pPr>
            <w:r w:rsidDel="00000000" w:rsidR="00000000" w:rsidRPr="00000000">
              <w:rPr>
                <w:rtl w:val="0"/>
              </w:rPr>
              <w:t xml:space="preserve">58.53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49">
            <w:pPr>
              <w:spacing w:after="240" w:before="240" w:lineRule="auto"/>
              <w:jc w:val="left"/>
              <w:rPr/>
            </w:pPr>
            <w:r w:rsidDel="00000000" w:rsidR="00000000" w:rsidRPr="00000000">
              <w:rPr>
                <w:rtl w:val="0"/>
              </w:rPr>
              <w:t xml:space="preserve">78.25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4A">
            <w:pPr>
              <w:spacing w:after="240" w:before="240" w:lineRule="auto"/>
              <w:jc w:val="left"/>
              <w:rPr/>
            </w:pPr>
            <w:r w:rsidDel="00000000" w:rsidR="00000000" w:rsidRPr="00000000">
              <w:rPr>
                <w:rtl w:val="0"/>
              </w:rPr>
              <w:t xml:space="preserve">88.90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4B">
            <w:pPr>
              <w:spacing w:after="240" w:before="240" w:lineRule="auto"/>
              <w:jc w:val="left"/>
              <w:rPr/>
            </w:pPr>
            <w:r w:rsidDel="00000000" w:rsidR="00000000" w:rsidRPr="00000000">
              <w:rPr>
                <w:rtl w:val="0"/>
              </w:rPr>
              <w:t xml:space="preserve">0.00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4C">
            <w:pPr>
              <w:spacing w:after="240" w:before="240" w:lineRule="auto"/>
              <w:jc w:val="left"/>
              <w:rPr/>
            </w:pPr>
            <w:r w:rsidDel="00000000" w:rsidR="00000000" w:rsidRPr="00000000">
              <w:rPr>
                <w:rtl w:val="0"/>
              </w:rPr>
              <w:t xml:space="preserve">100.00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4D">
            <w:pPr>
              <w:spacing w:after="240" w:before="240" w:lineRule="auto"/>
              <w:jc w:val="left"/>
              <w:rPr/>
            </w:pPr>
            <w:r w:rsidDel="00000000" w:rsidR="00000000" w:rsidRPr="00000000">
              <w:rPr>
                <w:rtl w:val="0"/>
              </w:rPr>
              <w:t xml:space="preserve">97.21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4E">
            <w:pPr>
              <w:spacing w:after="240" w:before="240" w:lineRule="auto"/>
              <w:jc w:val="left"/>
              <w:rPr/>
            </w:pPr>
            <w:r w:rsidDel="00000000" w:rsidR="00000000" w:rsidRPr="00000000">
              <w:rPr>
                <w:rtl w:val="0"/>
              </w:rPr>
              <w:t xml:space="preserve">74.88</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4F">
            <w:pPr>
              <w:spacing w:after="240" w:before="240" w:lineRule="auto"/>
              <w:jc w:val="left"/>
              <w:rPr/>
            </w:pPr>
            <w:r w:rsidDel="00000000" w:rsidR="00000000" w:rsidRPr="00000000">
              <w:rPr>
                <w:rtl w:val="0"/>
              </w:rPr>
              <w:t xml:space="preserve">2021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50">
            <w:pPr>
              <w:spacing w:after="240" w:before="240" w:lineRule="auto"/>
              <w:jc w:val="left"/>
              <w:rPr/>
            </w:pPr>
            <w:r w:rsidDel="00000000" w:rsidR="00000000" w:rsidRPr="00000000">
              <w:rPr>
                <w:rtl w:val="0"/>
              </w:rPr>
              <w:t xml:space="preserve">209</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51">
            <w:pPr>
              <w:spacing w:after="240" w:before="240" w:lineRule="auto"/>
              <w:jc w:val="left"/>
              <w:rPr/>
            </w:pPr>
            <w:r w:rsidDel="00000000" w:rsidR="00000000" w:rsidRPr="00000000">
              <w:rPr>
                <w:rtl w:val="0"/>
              </w:rPr>
              <w:t xml:space="preserve">57.62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52">
            <w:pPr>
              <w:spacing w:after="240" w:before="240" w:lineRule="auto"/>
              <w:jc w:val="left"/>
              <w:rPr/>
            </w:pPr>
            <w:r w:rsidDel="00000000" w:rsidR="00000000" w:rsidRPr="00000000">
              <w:rPr>
                <w:rtl w:val="0"/>
              </w:rPr>
              <w:t xml:space="preserve">25.79</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53">
            <w:pPr>
              <w:spacing w:after="240" w:before="240" w:lineRule="auto"/>
              <w:jc w:val="left"/>
              <w:rPr/>
            </w:pPr>
            <w:r w:rsidDel="00000000" w:rsidR="00000000" w:rsidRPr="00000000">
              <w:rPr>
                <w:rtl w:val="0"/>
              </w:rPr>
              <w:t xml:space="preserve">19.61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54">
            <w:pPr>
              <w:spacing w:after="240" w:before="240" w:lineRule="auto"/>
              <w:jc w:val="left"/>
              <w:rPr/>
            </w:pPr>
            <w:r w:rsidDel="00000000" w:rsidR="00000000" w:rsidRPr="00000000">
              <w:rPr>
                <w:rtl w:val="0"/>
              </w:rPr>
              <w:t xml:space="preserve">37.02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55">
            <w:pPr>
              <w:spacing w:after="240" w:before="240" w:lineRule="auto"/>
              <w:jc w:val="left"/>
              <w:rPr/>
            </w:pPr>
            <w:r w:rsidDel="00000000" w:rsidR="00000000" w:rsidRPr="00000000">
              <w:rPr>
                <w:rtl w:val="0"/>
              </w:rPr>
              <w:t xml:space="preserve">59.59</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56">
            <w:pPr>
              <w:spacing w:after="240" w:before="240" w:lineRule="auto"/>
              <w:jc w:val="left"/>
              <w:rPr/>
            </w:pPr>
            <w:r w:rsidDel="00000000" w:rsidR="00000000" w:rsidRPr="00000000">
              <w:rPr>
                <w:rtl w:val="0"/>
              </w:rPr>
              <w:t xml:space="preserve">79.30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57">
            <w:pPr>
              <w:spacing w:after="240" w:before="240" w:lineRule="auto"/>
              <w:jc w:val="left"/>
              <w:rPr/>
            </w:pPr>
            <w:r w:rsidDel="00000000" w:rsidR="00000000" w:rsidRPr="00000000">
              <w:rPr>
                <w:rtl w:val="0"/>
              </w:rPr>
              <w:t xml:space="preserve">90.06</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58">
            <w:pPr>
              <w:spacing w:after="240" w:before="240" w:lineRule="auto"/>
              <w:jc w:val="left"/>
              <w:rPr/>
            </w:pPr>
            <w:r w:rsidDel="00000000" w:rsidR="00000000" w:rsidRPr="00000000">
              <w:rPr>
                <w:rtl w:val="0"/>
              </w:rPr>
              <w:t xml:space="preserve">0.00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59">
            <w:pPr>
              <w:spacing w:after="240" w:before="240" w:lineRule="auto"/>
              <w:jc w:val="left"/>
              <w:rPr/>
            </w:pPr>
            <w:r w:rsidDel="00000000" w:rsidR="00000000" w:rsidRPr="00000000">
              <w:rPr>
                <w:rtl w:val="0"/>
              </w:rPr>
              <w:t xml:space="preserve">100.00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5A">
            <w:pPr>
              <w:spacing w:after="240" w:before="240" w:lineRule="auto"/>
              <w:jc w:val="left"/>
              <w:rPr/>
            </w:pPr>
            <w:r w:rsidDel="00000000" w:rsidR="00000000" w:rsidRPr="00000000">
              <w:rPr>
                <w:rtl w:val="0"/>
              </w:rPr>
              <w:t xml:space="preserve">97.21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5B">
            <w:pPr>
              <w:spacing w:after="240" w:before="240" w:lineRule="auto"/>
              <w:jc w:val="left"/>
              <w:rPr/>
            </w:pPr>
            <w:r w:rsidDel="00000000" w:rsidR="00000000" w:rsidRPr="00000000">
              <w:rPr>
                <w:rtl w:val="0"/>
              </w:rPr>
              <w:t xml:space="preserve">73.49</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5C">
            <w:pPr>
              <w:spacing w:after="240" w:before="240" w:lineRule="auto"/>
              <w:jc w:val="left"/>
              <w:rPr/>
            </w:pPr>
            <w:r w:rsidDel="00000000" w:rsidR="00000000" w:rsidRPr="00000000">
              <w:rPr>
                <w:rtl w:val="0"/>
              </w:rPr>
              <w:t xml:space="preserve">2022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5D">
            <w:pPr>
              <w:spacing w:after="240" w:before="240" w:lineRule="auto"/>
              <w:jc w:val="left"/>
              <w:rPr/>
            </w:pPr>
            <w:r w:rsidDel="00000000" w:rsidR="00000000" w:rsidRPr="00000000">
              <w:rPr>
                <w:rtl w:val="0"/>
              </w:rPr>
              <w:t xml:space="preserve">210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5E">
            <w:pPr>
              <w:spacing w:after="240" w:before="240" w:lineRule="auto"/>
              <w:jc w:val="left"/>
              <w:rPr/>
            </w:pPr>
            <w:r w:rsidDel="00000000" w:rsidR="00000000" w:rsidRPr="00000000">
              <w:rPr>
                <w:rtl w:val="0"/>
              </w:rPr>
              <w:t xml:space="preserve">59.20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5F">
            <w:pPr>
              <w:spacing w:after="240" w:before="240" w:lineRule="auto"/>
              <w:jc w:val="left"/>
              <w:rPr/>
            </w:pPr>
            <w:r w:rsidDel="00000000" w:rsidR="00000000" w:rsidRPr="00000000">
              <w:rPr>
                <w:rtl w:val="0"/>
              </w:rPr>
              <w:t xml:space="preserve">25.44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60">
            <w:pPr>
              <w:spacing w:after="240" w:before="240" w:lineRule="auto"/>
              <w:jc w:val="left"/>
              <w:rPr/>
            </w:pPr>
            <w:r w:rsidDel="00000000" w:rsidR="00000000" w:rsidRPr="00000000">
              <w:rPr>
                <w:rtl w:val="0"/>
              </w:rPr>
              <w:t xml:space="preserve">21.84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61">
            <w:pPr>
              <w:spacing w:after="240" w:before="240" w:lineRule="auto"/>
              <w:jc w:val="left"/>
              <w:rPr/>
            </w:pPr>
            <w:r w:rsidDel="00000000" w:rsidR="00000000" w:rsidRPr="00000000">
              <w:rPr>
                <w:rtl w:val="0"/>
              </w:rPr>
              <w:t xml:space="preserve">38.08</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62">
            <w:pPr>
              <w:spacing w:after="240" w:before="240" w:lineRule="auto"/>
              <w:jc w:val="left"/>
              <w:rPr/>
            </w:pPr>
            <w:r w:rsidDel="00000000" w:rsidR="00000000" w:rsidRPr="00000000">
              <w:rPr>
                <w:rtl w:val="0"/>
              </w:rPr>
              <w:t xml:space="preserve">61.90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63">
            <w:pPr>
              <w:spacing w:after="240" w:before="240" w:lineRule="auto"/>
              <w:jc w:val="left"/>
              <w:rPr/>
            </w:pPr>
            <w:r w:rsidDel="00000000" w:rsidR="00000000" w:rsidRPr="00000000">
              <w:rPr>
                <w:rtl w:val="0"/>
              </w:rPr>
              <w:t xml:space="preserve">81.03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64">
            <w:pPr>
              <w:spacing w:after="240" w:before="240" w:lineRule="auto"/>
              <w:jc w:val="left"/>
              <w:rPr/>
            </w:pPr>
            <w:r w:rsidDel="00000000" w:rsidR="00000000" w:rsidRPr="00000000">
              <w:rPr>
                <w:rtl w:val="0"/>
              </w:rPr>
              <w:t xml:space="preserve">91.08</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65">
            <w:pPr>
              <w:spacing w:after="240" w:before="240" w:lineRule="auto"/>
              <w:jc w:val="left"/>
              <w:rPr/>
            </w:pPr>
            <w:r w:rsidDel="00000000" w:rsidR="00000000" w:rsidRPr="00000000">
              <w:rPr>
                <w:rtl w:val="0"/>
              </w:rPr>
              <w:t xml:space="preserve">0.00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66">
            <w:pPr>
              <w:spacing w:after="240" w:before="240" w:lineRule="auto"/>
              <w:jc w:val="left"/>
              <w:rPr/>
            </w:pPr>
            <w:r w:rsidDel="00000000" w:rsidR="00000000" w:rsidRPr="00000000">
              <w:rPr>
                <w:rtl w:val="0"/>
              </w:rPr>
              <w:t xml:space="preserve">100.00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67">
            <w:pPr>
              <w:spacing w:after="240" w:before="240" w:lineRule="auto"/>
              <w:jc w:val="left"/>
              <w:rPr/>
            </w:pPr>
            <w:r w:rsidDel="00000000" w:rsidR="00000000" w:rsidRPr="00000000">
              <w:rPr>
                <w:rtl w:val="0"/>
              </w:rPr>
              <w:t xml:space="preserve">97.22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68">
            <w:pPr>
              <w:spacing w:after="240" w:before="240" w:lineRule="auto"/>
              <w:jc w:val="left"/>
              <w:rPr/>
            </w:pPr>
            <w:r w:rsidDel="00000000" w:rsidR="00000000" w:rsidRPr="00000000">
              <w:rPr>
                <w:rtl w:val="0"/>
              </w:rPr>
              <w:t xml:space="preserve">69.44</w:t>
            </w:r>
          </w:p>
        </w:tc>
      </w:tr>
    </w:tbl>
    <w:p w:rsidR="00000000" w:rsidDel="00000000" w:rsidP="00000000" w:rsidRDefault="00000000" w:rsidRPr="00000000" w14:paraId="00000569">
      <w:pPr>
        <w:spacing w:after="240" w:before="240" w:lineRule="auto"/>
        <w:rPr/>
      </w:pPr>
      <w:r w:rsidDel="00000000" w:rsidR="00000000" w:rsidRPr="00000000">
        <w:rPr>
          <w:rtl w:val="0"/>
        </w:rPr>
        <w:t xml:space="preserve">Bảng 3.23 và Hình 3.22 mô tả phân phối DII-Core (0–100) theo năm. Trung vị và các phân vị trên (p75, p90) có xu hướng dịch chuyển tăng dần từ 2015 đến 2022, phản ánh sự cải thiện tổng thể về nền tảng bao trùm số ở quy mô toàn cầu theo thước đo của DII-Core. Đồng thời, độ phân tán (SD) duy trì ở mức cao và khá ổn định, hàm ý chỉ số vẫn giữ khả năng phân biệt giữa các quốc gia ở nhiều mức phát triển khác nhau, thay vì “co cụm” về một khoảng hẹp. Việc phân phối duy trì độ rộng qua thời gian cũng củng cố lựa chọn pooled standardization trong Mục 3.5: điểm số theo năm không bị “tái chuẩn hoá” theo từng năm khiến so sánh động học trở nên cơ học.</w:t>
      </w:r>
    </w:p>
    <w:p w:rsidR="00000000" w:rsidDel="00000000" w:rsidP="00000000" w:rsidRDefault="00000000" w:rsidRPr="00000000" w14:paraId="0000056A">
      <w:pPr>
        <w:spacing w:after="240" w:before="240" w:lineRule="auto"/>
        <w:rPr>
          <w:b w:val="1"/>
          <w:bCs w:val="1"/>
        </w:rPr>
      </w:pPr>
      <w:r w:rsidDel="00000000" w:rsidR="00000000" w:rsidRPr="00000000">
        <w:rPr>
          <w:b w:val="1"/>
          <w:bCs w:val="1"/>
        </w:rPr>
        <w:drawing>
          <wp:inline distB="114300" distT="114300" distL="114300" distR="114300">
            <wp:extent cx="5731200" cy="3238500"/>
            <wp:effectExtent b="0" l="0" r="0" t="0"/>
            <wp:docPr id="8" name="image9.png"/>
            <a:graphic>
              <a:graphicData uri="http://schemas.openxmlformats.org/drawingml/2006/picture">
                <pic:pic>
                  <pic:nvPicPr>
                    <pic:cNvPr id="0" name="image9.png"/>
                    <pic:cNvPicPr preferRelativeResize="0"/>
                  </pic:nvPicPr>
                  <pic:blipFill>
                    <a:blip r:embed="rId29"/>
                    <a:srcRect b="0" l="0" r="0" t="0"/>
                    <a:stretch>
                      <a:fillRect/>
                    </a:stretch>
                  </pic:blipFill>
                  <pic:spPr>
                    <a:xfrm>
                      <a:off x="0" y="0"/>
                      <a:ext cx="57312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56B">
      <w:pPr>
        <w:spacing w:after="240" w:before="240" w:lineRule="auto"/>
        <w:jc w:val="center"/>
        <w:rPr>
          <w:i w:val="1"/>
          <w:iCs w:val="1"/>
        </w:rPr>
      </w:pPr>
      <w:r w:rsidDel="00000000" w:rsidR="00000000" w:rsidRPr="00000000">
        <w:rPr>
          <w:i w:val="1"/>
          <w:iCs w:val="1"/>
          <w:rtl w:val="0"/>
        </w:rPr>
        <w:t xml:space="preserve">Figure 3.23. Cronbach’s alpha by year</w:t>
      </w:r>
    </w:p>
    <w:p w:rsidR="00000000" w:rsidDel="00000000" w:rsidP="00000000" w:rsidRDefault="00000000" w:rsidRPr="00000000" w14:paraId="0000056C">
      <w:pPr>
        <w:spacing w:after="240" w:before="240" w:lineRule="auto"/>
        <w:rPr>
          <w:b w:val="1"/>
          <w:bCs w:val="1"/>
        </w:rPr>
      </w:pPr>
      <w:r w:rsidDel="00000000" w:rsidR="00000000" w:rsidRPr="00000000">
        <w:rPr>
          <w:b w:val="1"/>
          <w:bCs w:val="1"/>
          <w:rtl w:val="0"/>
        </w:rPr>
        <w:br w:type="textWrapping"/>
        <w:t xml:space="preserve">Bảng 3.24. Cronbach’s alpha theo năm (trên 6 chỉ báo z-score, complete cases)</w:t>
      </w:r>
    </w:p>
    <w:tbl>
      <w:tblPr>
        <w:tblStyle w:val="Table28"/>
        <w:tblW w:w="862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975"/>
        <w:gridCol w:w="2355"/>
        <w:gridCol w:w="1635"/>
        <w:gridCol w:w="3660"/>
        <w:tblGridChange w:id="0">
          <w:tblGrid>
            <w:gridCol w:w="975"/>
            <w:gridCol w:w="2355"/>
            <w:gridCol w:w="1635"/>
            <w:gridCol w:w="3660"/>
          </w:tblGrid>
        </w:tblGridChange>
      </w:tblGrid>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6D">
            <w:pPr>
              <w:spacing w:after="240" w:before="240" w:lineRule="auto"/>
              <w:jc w:val="center"/>
              <w:rPr>
                <w:b w:val="1"/>
                <w:bCs w:val="1"/>
              </w:rPr>
            </w:pPr>
            <w:r w:rsidDel="00000000" w:rsidR="00000000" w:rsidRPr="00000000">
              <w:rPr>
                <w:b w:val="1"/>
                <w:bCs w:val="1"/>
                <w:rtl w:val="0"/>
              </w:rPr>
              <w:t xml:space="preserve">year</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6E">
            <w:pPr>
              <w:spacing w:after="240" w:before="240" w:lineRule="auto"/>
              <w:jc w:val="center"/>
              <w:rPr>
                <w:b w:val="1"/>
                <w:bCs w:val="1"/>
              </w:rPr>
            </w:pPr>
            <w:r w:rsidDel="00000000" w:rsidR="00000000" w:rsidRPr="00000000">
              <w:rPr>
                <w:b w:val="1"/>
                <w:bCs w:val="1"/>
                <w:rtl w:val="0"/>
              </w:rPr>
              <w:t xml:space="preserve">n_complete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6F">
            <w:pPr>
              <w:spacing w:after="240" w:before="240" w:lineRule="auto"/>
              <w:jc w:val="center"/>
              <w:rPr>
                <w:b w:val="1"/>
                <w:bCs w:val="1"/>
              </w:rPr>
            </w:pPr>
            <w:r w:rsidDel="00000000" w:rsidR="00000000" w:rsidRPr="00000000">
              <w:rPr>
                <w:b w:val="1"/>
                <w:bCs w:val="1"/>
                <w:rtl w:val="0"/>
              </w:rPr>
              <w:t xml:space="preserve">k_items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70">
            <w:pPr>
              <w:spacing w:after="240" w:before="240" w:lineRule="auto"/>
              <w:jc w:val="center"/>
              <w:rPr>
                <w:b w:val="1"/>
                <w:bCs w:val="1"/>
              </w:rPr>
            </w:pPr>
            <w:r w:rsidDel="00000000" w:rsidR="00000000" w:rsidRPr="00000000">
              <w:rPr>
                <w:b w:val="1"/>
                <w:bCs w:val="1"/>
                <w:rtl w:val="0"/>
              </w:rPr>
              <w:t xml:space="preserve">cronbach_alpha</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71">
            <w:pPr>
              <w:spacing w:after="240" w:before="240" w:lineRule="auto"/>
              <w:rPr>
                <w:b w:val="1"/>
                <w:bCs w:val="1"/>
              </w:rPr>
            </w:pPr>
            <w:r w:rsidDel="00000000" w:rsidR="00000000" w:rsidRPr="00000000">
              <w:rPr>
                <w:b w:val="1"/>
                <w:bCs w:val="1"/>
                <w:rtl w:val="0"/>
              </w:rPr>
              <w:t xml:space="preserve">2015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72">
            <w:pPr>
              <w:spacing w:after="240" w:before="240" w:lineRule="auto"/>
              <w:rPr>
                <w:b w:val="1"/>
                <w:bCs w:val="1"/>
              </w:rPr>
            </w:pPr>
            <w:r w:rsidDel="00000000" w:rsidR="00000000" w:rsidRPr="00000000">
              <w:rPr>
                <w:b w:val="1"/>
                <w:bCs w:val="1"/>
                <w:rtl w:val="0"/>
              </w:rPr>
              <w:t xml:space="preserve">127</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73">
            <w:pPr>
              <w:spacing w:after="240" w:before="240" w:lineRule="auto"/>
              <w:rPr>
                <w:b w:val="1"/>
                <w:bCs w:val="1"/>
              </w:rPr>
            </w:pPr>
            <w:r w:rsidDel="00000000" w:rsidR="00000000" w:rsidRPr="00000000">
              <w:rPr>
                <w:b w:val="1"/>
                <w:bCs w:val="1"/>
                <w:rtl w:val="0"/>
              </w:rPr>
              <w:t xml:space="preserve">6</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74">
            <w:pPr>
              <w:spacing w:after="240" w:before="240" w:lineRule="auto"/>
              <w:rPr>
                <w:b w:val="1"/>
                <w:bCs w:val="1"/>
              </w:rPr>
            </w:pPr>
            <w:r w:rsidDel="00000000" w:rsidR="00000000" w:rsidRPr="00000000">
              <w:rPr>
                <w:b w:val="1"/>
                <w:bCs w:val="1"/>
                <w:rtl w:val="0"/>
              </w:rPr>
              <w:t xml:space="preserve">0.9224</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75">
            <w:pPr>
              <w:spacing w:after="240" w:before="240" w:lineRule="auto"/>
              <w:rPr>
                <w:b w:val="1"/>
                <w:bCs w:val="1"/>
              </w:rPr>
            </w:pPr>
            <w:r w:rsidDel="00000000" w:rsidR="00000000" w:rsidRPr="00000000">
              <w:rPr>
                <w:b w:val="1"/>
                <w:bCs w:val="1"/>
                <w:rtl w:val="0"/>
              </w:rPr>
              <w:t xml:space="preserve">2016</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76">
            <w:pPr>
              <w:spacing w:after="240" w:before="240" w:lineRule="auto"/>
              <w:rPr>
                <w:b w:val="1"/>
                <w:bCs w:val="1"/>
              </w:rPr>
            </w:pPr>
            <w:r w:rsidDel="00000000" w:rsidR="00000000" w:rsidRPr="00000000">
              <w:rPr>
                <w:b w:val="1"/>
                <w:bCs w:val="1"/>
                <w:rtl w:val="0"/>
              </w:rPr>
              <w:t xml:space="preserve">115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77">
            <w:pPr>
              <w:spacing w:after="240" w:before="240" w:lineRule="auto"/>
              <w:rPr>
                <w:b w:val="1"/>
                <w:bCs w:val="1"/>
              </w:rPr>
            </w:pPr>
            <w:r w:rsidDel="00000000" w:rsidR="00000000" w:rsidRPr="00000000">
              <w:rPr>
                <w:b w:val="1"/>
                <w:bCs w:val="1"/>
                <w:rtl w:val="0"/>
              </w:rPr>
              <w:t xml:space="preserve">6</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78">
            <w:pPr>
              <w:spacing w:after="240" w:before="240" w:lineRule="auto"/>
              <w:rPr>
                <w:b w:val="1"/>
                <w:bCs w:val="1"/>
              </w:rPr>
            </w:pPr>
            <w:r w:rsidDel="00000000" w:rsidR="00000000" w:rsidRPr="00000000">
              <w:rPr>
                <w:b w:val="1"/>
                <w:bCs w:val="1"/>
                <w:rtl w:val="0"/>
              </w:rPr>
              <w:t xml:space="preserve">0.9116</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79">
            <w:pPr>
              <w:spacing w:after="240" w:before="240" w:lineRule="auto"/>
              <w:rPr>
                <w:b w:val="1"/>
                <w:bCs w:val="1"/>
              </w:rPr>
            </w:pPr>
            <w:r w:rsidDel="00000000" w:rsidR="00000000" w:rsidRPr="00000000">
              <w:rPr>
                <w:b w:val="1"/>
                <w:bCs w:val="1"/>
                <w:rtl w:val="0"/>
              </w:rPr>
              <w:t xml:space="preserve">2017</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7A">
            <w:pPr>
              <w:spacing w:after="240" w:before="240" w:lineRule="auto"/>
              <w:rPr>
                <w:b w:val="1"/>
                <w:bCs w:val="1"/>
              </w:rPr>
            </w:pPr>
            <w:r w:rsidDel="00000000" w:rsidR="00000000" w:rsidRPr="00000000">
              <w:rPr>
                <w:b w:val="1"/>
                <w:bCs w:val="1"/>
                <w:rtl w:val="0"/>
              </w:rPr>
              <w:t xml:space="preserve">116</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7B">
            <w:pPr>
              <w:spacing w:after="240" w:before="240" w:lineRule="auto"/>
              <w:rPr>
                <w:b w:val="1"/>
                <w:bCs w:val="1"/>
              </w:rPr>
            </w:pPr>
            <w:r w:rsidDel="00000000" w:rsidR="00000000" w:rsidRPr="00000000">
              <w:rPr>
                <w:b w:val="1"/>
                <w:bCs w:val="1"/>
                <w:rtl w:val="0"/>
              </w:rPr>
              <w:t xml:space="preserve">6</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7C">
            <w:pPr>
              <w:spacing w:after="240" w:before="240" w:lineRule="auto"/>
              <w:rPr>
                <w:b w:val="1"/>
                <w:bCs w:val="1"/>
              </w:rPr>
            </w:pPr>
            <w:r w:rsidDel="00000000" w:rsidR="00000000" w:rsidRPr="00000000">
              <w:rPr>
                <w:b w:val="1"/>
                <w:bCs w:val="1"/>
                <w:rtl w:val="0"/>
              </w:rPr>
              <w:t xml:space="preserve">0.9114</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7D">
            <w:pPr>
              <w:spacing w:after="240" w:before="240" w:lineRule="auto"/>
              <w:rPr>
                <w:b w:val="1"/>
                <w:bCs w:val="1"/>
              </w:rPr>
            </w:pPr>
            <w:r w:rsidDel="00000000" w:rsidR="00000000" w:rsidRPr="00000000">
              <w:rPr>
                <w:b w:val="1"/>
                <w:bCs w:val="1"/>
                <w:rtl w:val="0"/>
              </w:rPr>
              <w:t xml:space="preserve">2018</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7E">
            <w:pPr>
              <w:spacing w:after="240" w:before="240" w:lineRule="auto"/>
              <w:rPr>
                <w:b w:val="1"/>
                <w:bCs w:val="1"/>
              </w:rPr>
            </w:pPr>
            <w:r w:rsidDel="00000000" w:rsidR="00000000" w:rsidRPr="00000000">
              <w:rPr>
                <w:b w:val="1"/>
                <w:bCs w:val="1"/>
                <w:rtl w:val="0"/>
              </w:rPr>
              <w:t xml:space="preserve">109</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7F">
            <w:pPr>
              <w:spacing w:after="240" w:before="240" w:lineRule="auto"/>
              <w:rPr>
                <w:b w:val="1"/>
                <w:bCs w:val="1"/>
              </w:rPr>
            </w:pPr>
            <w:r w:rsidDel="00000000" w:rsidR="00000000" w:rsidRPr="00000000">
              <w:rPr>
                <w:b w:val="1"/>
                <w:bCs w:val="1"/>
                <w:rtl w:val="0"/>
              </w:rPr>
              <w:t xml:space="preserve">6</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80">
            <w:pPr>
              <w:spacing w:after="240" w:before="240" w:lineRule="auto"/>
              <w:rPr>
                <w:b w:val="1"/>
                <w:bCs w:val="1"/>
              </w:rPr>
            </w:pPr>
            <w:r w:rsidDel="00000000" w:rsidR="00000000" w:rsidRPr="00000000">
              <w:rPr>
                <w:b w:val="1"/>
                <w:bCs w:val="1"/>
                <w:rtl w:val="0"/>
              </w:rPr>
              <w:t xml:space="preserve">0.8987</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81">
            <w:pPr>
              <w:spacing w:after="240" w:before="240" w:lineRule="auto"/>
              <w:rPr>
                <w:b w:val="1"/>
                <w:bCs w:val="1"/>
              </w:rPr>
            </w:pPr>
            <w:r w:rsidDel="00000000" w:rsidR="00000000" w:rsidRPr="00000000">
              <w:rPr>
                <w:b w:val="1"/>
                <w:bCs w:val="1"/>
                <w:rtl w:val="0"/>
              </w:rPr>
              <w:t xml:space="preserve">2019</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82">
            <w:pPr>
              <w:spacing w:after="240" w:before="240" w:lineRule="auto"/>
              <w:rPr>
                <w:b w:val="1"/>
                <w:bCs w:val="1"/>
              </w:rPr>
            </w:pPr>
            <w:r w:rsidDel="00000000" w:rsidR="00000000" w:rsidRPr="00000000">
              <w:rPr>
                <w:b w:val="1"/>
                <w:bCs w:val="1"/>
                <w:rtl w:val="0"/>
              </w:rPr>
              <w:t xml:space="preserve">113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83">
            <w:pPr>
              <w:spacing w:after="240" w:before="240" w:lineRule="auto"/>
              <w:rPr>
                <w:b w:val="1"/>
                <w:bCs w:val="1"/>
              </w:rPr>
            </w:pPr>
            <w:r w:rsidDel="00000000" w:rsidR="00000000" w:rsidRPr="00000000">
              <w:rPr>
                <w:b w:val="1"/>
                <w:bCs w:val="1"/>
                <w:rtl w:val="0"/>
              </w:rPr>
              <w:t xml:space="preserve">6</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84">
            <w:pPr>
              <w:spacing w:after="240" w:before="240" w:lineRule="auto"/>
              <w:rPr>
                <w:b w:val="1"/>
                <w:bCs w:val="1"/>
              </w:rPr>
            </w:pPr>
            <w:r w:rsidDel="00000000" w:rsidR="00000000" w:rsidRPr="00000000">
              <w:rPr>
                <w:b w:val="1"/>
                <w:bCs w:val="1"/>
                <w:rtl w:val="0"/>
              </w:rPr>
              <w:t xml:space="preserve">0.8702</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85">
            <w:pPr>
              <w:spacing w:after="240" w:before="240" w:lineRule="auto"/>
              <w:rPr>
                <w:b w:val="1"/>
                <w:bCs w:val="1"/>
              </w:rPr>
            </w:pPr>
            <w:r w:rsidDel="00000000" w:rsidR="00000000" w:rsidRPr="00000000">
              <w:rPr>
                <w:b w:val="1"/>
                <w:bCs w:val="1"/>
                <w:rtl w:val="0"/>
              </w:rPr>
              <w:t xml:space="preserve">2020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86">
            <w:pPr>
              <w:spacing w:after="240" w:before="240" w:lineRule="auto"/>
              <w:rPr>
                <w:b w:val="1"/>
                <w:bCs w:val="1"/>
              </w:rPr>
            </w:pPr>
            <w:r w:rsidDel="00000000" w:rsidR="00000000" w:rsidRPr="00000000">
              <w:rPr>
                <w:b w:val="1"/>
                <w:bCs w:val="1"/>
                <w:rtl w:val="0"/>
              </w:rPr>
              <w:t xml:space="preserve">111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87">
            <w:pPr>
              <w:spacing w:after="240" w:before="240" w:lineRule="auto"/>
              <w:rPr>
                <w:b w:val="1"/>
                <w:bCs w:val="1"/>
              </w:rPr>
            </w:pPr>
            <w:r w:rsidDel="00000000" w:rsidR="00000000" w:rsidRPr="00000000">
              <w:rPr>
                <w:b w:val="1"/>
                <w:bCs w:val="1"/>
                <w:rtl w:val="0"/>
              </w:rPr>
              <w:t xml:space="preserve">6</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88">
            <w:pPr>
              <w:spacing w:after="240" w:before="240" w:lineRule="auto"/>
              <w:rPr>
                <w:b w:val="1"/>
                <w:bCs w:val="1"/>
              </w:rPr>
            </w:pPr>
            <w:r w:rsidDel="00000000" w:rsidR="00000000" w:rsidRPr="00000000">
              <w:rPr>
                <w:b w:val="1"/>
                <w:bCs w:val="1"/>
                <w:rtl w:val="0"/>
              </w:rPr>
              <w:t xml:space="preserve">0.8737</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89">
            <w:pPr>
              <w:spacing w:after="240" w:before="240" w:lineRule="auto"/>
              <w:rPr>
                <w:b w:val="1"/>
                <w:bCs w:val="1"/>
              </w:rPr>
            </w:pPr>
            <w:r w:rsidDel="00000000" w:rsidR="00000000" w:rsidRPr="00000000">
              <w:rPr>
                <w:b w:val="1"/>
                <w:bCs w:val="1"/>
                <w:rtl w:val="0"/>
              </w:rPr>
              <w:t xml:space="preserve">2021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8A">
            <w:pPr>
              <w:spacing w:after="240" w:before="240" w:lineRule="auto"/>
              <w:rPr>
                <w:b w:val="1"/>
                <w:bCs w:val="1"/>
              </w:rPr>
            </w:pPr>
            <w:r w:rsidDel="00000000" w:rsidR="00000000" w:rsidRPr="00000000">
              <w:rPr>
                <w:b w:val="1"/>
                <w:bCs w:val="1"/>
                <w:rtl w:val="0"/>
              </w:rPr>
              <w:t xml:space="preserve">110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8B">
            <w:pPr>
              <w:spacing w:after="240" w:before="240" w:lineRule="auto"/>
              <w:rPr>
                <w:b w:val="1"/>
                <w:bCs w:val="1"/>
              </w:rPr>
            </w:pPr>
            <w:r w:rsidDel="00000000" w:rsidR="00000000" w:rsidRPr="00000000">
              <w:rPr>
                <w:b w:val="1"/>
                <w:bCs w:val="1"/>
                <w:rtl w:val="0"/>
              </w:rPr>
              <w:t xml:space="preserve">6</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8C">
            <w:pPr>
              <w:spacing w:after="240" w:before="240" w:lineRule="auto"/>
              <w:rPr>
                <w:b w:val="1"/>
                <w:bCs w:val="1"/>
              </w:rPr>
            </w:pPr>
            <w:r w:rsidDel="00000000" w:rsidR="00000000" w:rsidRPr="00000000">
              <w:rPr>
                <w:b w:val="1"/>
                <w:bCs w:val="1"/>
                <w:rtl w:val="0"/>
              </w:rPr>
              <w:t xml:space="preserve">0.8836</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8D">
            <w:pPr>
              <w:spacing w:after="240" w:before="240" w:lineRule="auto"/>
              <w:rPr>
                <w:b w:val="1"/>
                <w:bCs w:val="1"/>
              </w:rPr>
            </w:pPr>
            <w:r w:rsidDel="00000000" w:rsidR="00000000" w:rsidRPr="00000000">
              <w:rPr>
                <w:b w:val="1"/>
                <w:bCs w:val="1"/>
                <w:rtl w:val="0"/>
              </w:rPr>
              <w:t xml:space="preserve">2022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8E">
            <w:pPr>
              <w:spacing w:after="240" w:before="240" w:lineRule="auto"/>
              <w:rPr>
                <w:b w:val="1"/>
                <w:bCs w:val="1"/>
              </w:rPr>
            </w:pPr>
            <w:r w:rsidDel="00000000" w:rsidR="00000000" w:rsidRPr="00000000">
              <w:rPr>
                <w:b w:val="1"/>
                <w:bCs w:val="1"/>
                <w:rtl w:val="0"/>
              </w:rPr>
              <w:t xml:space="preserve">108</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8F">
            <w:pPr>
              <w:spacing w:after="240" w:before="240" w:lineRule="auto"/>
              <w:rPr>
                <w:b w:val="1"/>
                <w:bCs w:val="1"/>
              </w:rPr>
            </w:pPr>
            <w:r w:rsidDel="00000000" w:rsidR="00000000" w:rsidRPr="00000000">
              <w:rPr>
                <w:b w:val="1"/>
                <w:bCs w:val="1"/>
                <w:rtl w:val="0"/>
              </w:rPr>
              <w:t xml:space="preserve">6</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90">
            <w:pPr>
              <w:spacing w:after="240" w:before="240" w:lineRule="auto"/>
              <w:rPr>
                <w:b w:val="1"/>
                <w:bCs w:val="1"/>
              </w:rPr>
            </w:pPr>
            <w:r w:rsidDel="00000000" w:rsidR="00000000" w:rsidRPr="00000000">
              <w:rPr>
                <w:b w:val="1"/>
                <w:bCs w:val="1"/>
                <w:rtl w:val="0"/>
              </w:rPr>
              <w:t xml:space="preserve">0.8775</w:t>
            </w:r>
          </w:p>
        </w:tc>
      </w:tr>
    </w:tbl>
    <w:p w:rsidR="00000000" w:rsidDel="00000000" w:rsidP="00000000" w:rsidRDefault="00000000" w:rsidRPr="00000000" w14:paraId="00000591">
      <w:pPr>
        <w:spacing w:after="240" w:before="240" w:lineRule="auto"/>
        <w:rPr/>
      </w:pPr>
      <w:r w:rsidDel="00000000" w:rsidR="00000000" w:rsidRPr="00000000">
        <w:rPr>
          <w:rtl w:val="0"/>
        </w:rPr>
        <w:t xml:space="preserve">Bảng 3.24 và Hình 3.23 báo cáo Cronbach’s alpha theo năm trên 6 chỉ báo z-score (complete cases). Alpha duy trì ở mức cao (xấp xỉ 0.87–0.92) trong toàn bộ giai đoạn, cho thấy các thành phần của DII-Core có mức nhất quán nội tại đáng kể theo thời gian. Kết quả này cần được hiểu như một kiểm tra bổ trợ về cấu trúc dữ liệu, không thay thế cho kiểm định giá trị hội tụ với benchmark ở Mục 3.8; tuy nhiên, việc alpha không suy giảm mạnh qua các năm củng cố luận điểm rằng composite không phải là sự ghép nối tuỳ tiện của các tín hiệu rời rạc.</w:t>
      </w:r>
    </w:p>
    <w:p w:rsidR="00000000" w:rsidDel="00000000" w:rsidP="00000000" w:rsidRDefault="00000000" w:rsidRPr="00000000" w14:paraId="00000592">
      <w:pPr>
        <w:spacing w:after="240" w:before="240" w:lineRule="auto"/>
        <w:jc w:val="left"/>
        <w:rPr/>
      </w:pPr>
      <w:r w:rsidDel="00000000" w:rsidR="00000000" w:rsidRPr="00000000">
        <w:rPr/>
        <w:drawing>
          <wp:inline distB="114300" distT="114300" distL="114300" distR="114300">
            <wp:extent cx="5731200" cy="3238500"/>
            <wp:effectExtent b="0" l="0" r="0" t="0"/>
            <wp:docPr id="17" name="image2.png"/>
            <a:graphic>
              <a:graphicData uri="http://schemas.openxmlformats.org/drawingml/2006/picture">
                <pic:pic>
                  <pic:nvPicPr>
                    <pic:cNvPr id="0" name="image2.png"/>
                    <pic:cNvPicPr preferRelativeResize="0"/>
                  </pic:nvPicPr>
                  <pic:blipFill>
                    <a:blip r:embed="rId30"/>
                    <a:srcRect b="0" l="0" r="0" t="0"/>
                    <a:stretch>
                      <a:fillRect/>
                    </a:stretch>
                  </pic:blipFill>
                  <pic:spPr>
                    <a:xfrm>
                      <a:off x="0" y="0"/>
                      <a:ext cx="57312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593">
      <w:pPr>
        <w:spacing w:after="240" w:before="240" w:lineRule="auto"/>
        <w:jc w:val="center"/>
        <w:rPr>
          <w:b w:val="1"/>
          <w:bCs w:val="1"/>
          <w:i w:val="1"/>
          <w:iCs w:val="1"/>
        </w:rPr>
      </w:pPr>
      <w:r w:rsidDel="00000000" w:rsidR="00000000" w:rsidRPr="00000000">
        <w:rPr>
          <w:b w:val="1"/>
          <w:bCs w:val="1"/>
          <w:i w:val="1"/>
          <w:iCs w:val="1"/>
          <w:rtl w:val="0"/>
        </w:rPr>
        <w:t xml:space="preserve">Figure 3.24. Pillar–DII Spearman stability</w:t>
      </w:r>
    </w:p>
    <w:p w:rsidR="00000000" w:rsidDel="00000000" w:rsidP="00000000" w:rsidRDefault="00000000" w:rsidRPr="00000000" w14:paraId="00000594">
      <w:pPr>
        <w:pStyle w:val="Heading3"/>
        <w:keepNext w:val="0"/>
        <w:widowControl w:val="1"/>
        <w:spacing w:after="80" w:before="280" w:lineRule="auto"/>
        <w:jc w:val="left"/>
        <w:rPr/>
      </w:pPr>
      <w:bookmarkStart w:colFirst="0" w:colLast="0" w:name="_1c68wswal5jx" w:id="64"/>
      <w:bookmarkEnd w:id="64"/>
      <w:r w:rsidDel="00000000" w:rsidR="00000000" w:rsidRPr="00000000">
        <w:rPr>
          <w:rtl w:val="0"/>
        </w:rPr>
        <w:t xml:space="preserve">Bảng 3.25. Độ ổn định liên kết Pillar–DII theo năm (Spearman, DII z)</w:t>
      </w:r>
    </w:p>
    <w:tbl>
      <w:tblPr>
        <w:tblStyle w:val="Table29"/>
        <w:tblW w:w="894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900"/>
        <w:gridCol w:w="2775"/>
        <w:gridCol w:w="2580"/>
        <w:gridCol w:w="2685"/>
        <w:tblGridChange w:id="0">
          <w:tblGrid>
            <w:gridCol w:w="900"/>
            <w:gridCol w:w="2775"/>
            <w:gridCol w:w="2580"/>
            <w:gridCol w:w="2685"/>
          </w:tblGrid>
        </w:tblGridChange>
      </w:tblGrid>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95">
            <w:pPr>
              <w:spacing w:after="240" w:before="240" w:lineRule="auto"/>
              <w:jc w:val="center"/>
              <w:rPr>
                <w:b w:val="1"/>
                <w:bCs w:val="1"/>
              </w:rPr>
            </w:pPr>
            <w:r w:rsidDel="00000000" w:rsidR="00000000" w:rsidRPr="00000000">
              <w:rPr>
                <w:b w:val="1"/>
                <w:bCs w:val="1"/>
                <w:rtl w:val="0"/>
              </w:rPr>
              <w:t xml:space="preserve">year</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96">
            <w:pPr>
              <w:spacing w:after="240" w:before="240" w:lineRule="auto"/>
              <w:jc w:val="center"/>
              <w:rPr>
                <w:b w:val="1"/>
                <w:bCs w:val="1"/>
              </w:rPr>
            </w:pPr>
            <w:r w:rsidDel="00000000" w:rsidR="00000000" w:rsidRPr="00000000">
              <w:rPr>
                <w:b w:val="1"/>
                <w:bCs w:val="1"/>
                <w:rtl w:val="0"/>
              </w:rPr>
              <w:t xml:space="preserve">pillar_access_adoption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97">
            <w:pPr>
              <w:spacing w:after="240" w:before="240" w:lineRule="auto"/>
              <w:jc w:val="center"/>
              <w:rPr>
                <w:b w:val="1"/>
                <w:bCs w:val="1"/>
              </w:rPr>
            </w:pPr>
            <w:r w:rsidDel="00000000" w:rsidR="00000000" w:rsidRPr="00000000">
              <w:rPr>
                <w:b w:val="1"/>
                <w:bCs w:val="1"/>
                <w:rtl w:val="0"/>
              </w:rPr>
              <w:t xml:space="preserve">pillar_infra_capacity</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98">
            <w:pPr>
              <w:spacing w:after="240" w:before="240" w:lineRule="auto"/>
              <w:jc w:val="center"/>
              <w:rPr>
                <w:b w:val="1"/>
                <w:bCs w:val="1"/>
              </w:rPr>
            </w:pPr>
            <w:r w:rsidDel="00000000" w:rsidR="00000000" w:rsidRPr="00000000">
              <w:rPr>
                <w:b w:val="1"/>
                <w:bCs w:val="1"/>
                <w:rtl w:val="0"/>
              </w:rPr>
              <w:t xml:space="preserve">pillar_human_capital</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99">
            <w:pPr>
              <w:spacing w:after="240" w:before="240" w:lineRule="auto"/>
              <w:jc w:val="left"/>
              <w:rPr/>
            </w:pPr>
            <w:r w:rsidDel="00000000" w:rsidR="00000000" w:rsidRPr="00000000">
              <w:rPr>
                <w:rtl w:val="0"/>
              </w:rPr>
              <w:t xml:space="preserve">2015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9A">
            <w:pPr>
              <w:spacing w:after="240" w:before="240" w:lineRule="auto"/>
              <w:jc w:val="left"/>
              <w:rPr/>
            </w:pPr>
            <w:r w:rsidDel="00000000" w:rsidR="00000000" w:rsidRPr="00000000">
              <w:rPr>
                <w:rtl w:val="0"/>
              </w:rPr>
              <w:t xml:space="preserve">0.9212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9B">
            <w:pPr>
              <w:spacing w:after="240" w:before="240" w:lineRule="auto"/>
              <w:jc w:val="left"/>
              <w:rPr/>
            </w:pPr>
            <w:r w:rsidDel="00000000" w:rsidR="00000000" w:rsidRPr="00000000">
              <w:rPr>
                <w:rtl w:val="0"/>
              </w:rPr>
              <w:t xml:space="preserve">0.9464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9C">
            <w:pPr>
              <w:spacing w:after="240" w:before="240" w:lineRule="auto"/>
              <w:jc w:val="left"/>
              <w:rPr/>
            </w:pPr>
            <w:r w:rsidDel="00000000" w:rsidR="00000000" w:rsidRPr="00000000">
              <w:rPr>
                <w:rtl w:val="0"/>
              </w:rPr>
              <w:t xml:space="preserve">0.9034</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9D">
            <w:pPr>
              <w:spacing w:after="240" w:before="240" w:lineRule="auto"/>
              <w:jc w:val="left"/>
              <w:rPr/>
            </w:pPr>
            <w:r w:rsidDel="00000000" w:rsidR="00000000" w:rsidRPr="00000000">
              <w:rPr>
                <w:rtl w:val="0"/>
              </w:rPr>
              <w:t xml:space="preserve">2016</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9E">
            <w:pPr>
              <w:spacing w:after="240" w:before="240" w:lineRule="auto"/>
              <w:jc w:val="left"/>
              <w:rPr/>
            </w:pPr>
            <w:r w:rsidDel="00000000" w:rsidR="00000000" w:rsidRPr="00000000">
              <w:rPr>
                <w:rtl w:val="0"/>
              </w:rPr>
              <w:t xml:space="preserve">0.9241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9F">
            <w:pPr>
              <w:spacing w:after="240" w:before="240" w:lineRule="auto"/>
              <w:jc w:val="left"/>
              <w:rPr/>
            </w:pPr>
            <w:r w:rsidDel="00000000" w:rsidR="00000000" w:rsidRPr="00000000">
              <w:rPr>
                <w:rtl w:val="0"/>
              </w:rPr>
              <w:t xml:space="preserve">0.9535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A0">
            <w:pPr>
              <w:spacing w:after="240" w:before="240" w:lineRule="auto"/>
              <w:jc w:val="left"/>
              <w:rPr/>
            </w:pPr>
            <w:r w:rsidDel="00000000" w:rsidR="00000000" w:rsidRPr="00000000">
              <w:rPr>
                <w:rtl w:val="0"/>
              </w:rPr>
              <w:t xml:space="preserve">0.9173</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A1">
            <w:pPr>
              <w:spacing w:after="240" w:before="240" w:lineRule="auto"/>
              <w:jc w:val="left"/>
              <w:rPr/>
            </w:pPr>
            <w:r w:rsidDel="00000000" w:rsidR="00000000" w:rsidRPr="00000000">
              <w:rPr>
                <w:rtl w:val="0"/>
              </w:rPr>
              <w:t xml:space="preserve">2017</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A2">
            <w:pPr>
              <w:spacing w:after="240" w:before="240" w:lineRule="auto"/>
              <w:jc w:val="left"/>
              <w:rPr/>
            </w:pPr>
            <w:r w:rsidDel="00000000" w:rsidR="00000000" w:rsidRPr="00000000">
              <w:rPr>
                <w:rtl w:val="0"/>
              </w:rPr>
              <w:t xml:space="preserve">0.9134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A3">
            <w:pPr>
              <w:spacing w:after="240" w:before="240" w:lineRule="auto"/>
              <w:jc w:val="left"/>
              <w:rPr/>
            </w:pPr>
            <w:r w:rsidDel="00000000" w:rsidR="00000000" w:rsidRPr="00000000">
              <w:rPr>
                <w:rtl w:val="0"/>
              </w:rPr>
              <w:t xml:space="preserve">0.9520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A4">
            <w:pPr>
              <w:spacing w:after="240" w:before="240" w:lineRule="auto"/>
              <w:jc w:val="left"/>
              <w:rPr/>
            </w:pPr>
            <w:r w:rsidDel="00000000" w:rsidR="00000000" w:rsidRPr="00000000">
              <w:rPr>
                <w:rtl w:val="0"/>
              </w:rPr>
              <w:t xml:space="preserve">0.9229</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A5">
            <w:pPr>
              <w:spacing w:after="240" w:before="240" w:lineRule="auto"/>
              <w:jc w:val="left"/>
              <w:rPr/>
            </w:pPr>
            <w:r w:rsidDel="00000000" w:rsidR="00000000" w:rsidRPr="00000000">
              <w:rPr>
                <w:rtl w:val="0"/>
              </w:rPr>
              <w:t xml:space="preserve">2018</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A6">
            <w:pPr>
              <w:spacing w:after="240" w:before="240" w:lineRule="auto"/>
              <w:jc w:val="left"/>
              <w:rPr/>
            </w:pPr>
            <w:r w:rsidDel="00000000" w:rsidR="00000000" w:rsidRPr="00000000">
              <w:rPr>
                <w:rtl w:val="0"/>
              </w:rPr>
              <w:t xml:space="preserve">0.8965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A7">
            <w:pPr>
              <w:spacing w:after="240" w:before="240" w:lineRule="auto"/>
              <w:jc w:val="left"/>
              <w:rPr/>
            </w:pPr>
            <w:r w:rsidDel="00000000" w:rsidR="00000000" w:rsidRPr="00000000">
              <w:rPr>
                <w:rtl w:val="0"/>
              </w:rPr>
              <w:t xml:space="preserve">0.9425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A8">
            <w:pPr>
              <w:spacing w:after="240" w:before="240" w:lineRule="auto"/>
              <w:jc w:val="left"/>
              <w:rPr/>
            </w:pPr>
            <w:r w:rsidDel="00000000" w:rsidR="00000000" w:rsidRPr="00000000">
              <w:rPr>
                <w:rtl w:val="0"/>
              </w:rPr>
              <w:t xml:space="preserve">0.9227</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A9">
            <w:pPr>
              <w:spacing w:after="240" w:before="240" w:lineRule="auto"/>
              <w:jc w:val="left"/>
              <w:rPr/>
            </w:pPr>
            <w:r w:rsidDel="00000000" w:rsidR="00000000" w:rsidRPr="00000000">
              <w:rPr>
                <w:rtl w:val="0"/>
              </w:rPr>
              <w:t xml:space="preserve">2019</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AA">
            <w:pPr>
              <w:spacing w:after="240" w:before="240" w:lineRule="auto"/>
              <w:jc w:val="left"/>
              <w:rPr/>
            </w:pPr>
            <w:r w:rsidDel="00000000" w:rsidR="00000000" w:rsidRPr="00000000">
              <w:rPr>
                <w:rtl w:val="0"/>
              </w:rPr>
              <w:t xml:space="preserve">0.8782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AB">
            <w:pPr>
              <w:spacing w:after="240" w:before="240" w:lineRule="auto"/>
              <w:jc w:val="left"/>
              <w:rPr/>
            </w:pPr>
            <w:r w:rsidDel="00000000" w:rsidR="00000000" w:rsidRPr="00000000">
              <w:rPr>
                <w:rtl w:val="0"/>
              </w:rPr>
              <w:t xml:space="preserve">0.9462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AC">
            <w:pPr>
              <w:spacing w:after="240" w:before="240" w:lineRule="auto"/>
              <w:jc w:val="left"/>
              <w:rPr/>
            </w:pPr>
            <w:r w:rsidDel="00000000" w:rsidR="00000000" w:rsidRPr="00000000">
              <w:rPr>
                <w:rtl w:val="0"/>
              </w:rPr>
              <w:t xml:space="preserve">0.9009</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AD">
            <w:pPr>
              <w:spacing w:after="240" w:before="240" w:lineRule="auto"/>
              <w:jc w:val="left"/>
              <w:rPr/>
            </w:pPr>
            <w:r w:rsidDel="00000000" w:rsidR="00000000" w:rsidRPr="00000000">
              <w:rPr>
                <w:rtl w:val="0"/>
              </w:rPr>
              <w:t xml:space="preserve">2020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AE">
            <w:pPr>
              <w:spacing w:after="240" w:before="240" w:lineRule="auto"/>
              <w:jc w:val="left"/>
              <w:rPr/>
            </w:pPr>
            <w:r w:rsidDel="00000000" w:rsidR="00000000" w:rsidRPr="00000000">
              <w:rPr>
                <w:rtl w:val="0"/>
              </w:rPr>
              <w:t xml:space="preserve">0.8596</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AF">
            <w:pPr>
              <w:spacing w:after="240" w:before="240" w:lineRule="auto"/>
              <w:jc w:val="left"/>
              <w:rPr/>
            </w:pPr>
            <w:r w:rsidDel="00000000" w:rsidR="00000000" w:rsidRPr="00000000">
              <w:rPr>
                <w:rtl w:val="0"/>
              </w:rPr>
              <w:t xml:space="preserve">0.9424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B0">
            <w:pPr>
              <w:spacing w:after="240" w:before="240" w:lineRule="auto"/>
              <w:jc w:val="left"/>
              <w:rPr/>
            </w:pPr>
            <w:r w:rsidDel="00000000" w:rsidR="00000000" w:rsidRPr="00000000">
              <w:rPr>
                <w:rtl w:val="0"/>
              </w:rPr>
              <w:t xml:space="preserve">0.9065</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B1">
            <w:pPr>
              <w:spacing w:after="240" w:before="240" w:lineRule="auto"/>
              <w:jc w:val="left"/>
              <w:rPr/>
            </w:pPr>
            <w:r w:rsidDel="00000000" w:rsidR="00000000" w:rsidRPr="00000000">
              <w:rPr>
                <w:rtl w:val="0"/>
              </w:rPr>
              <w:t xml:space="preserve">2021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B2">
            <w:pPr>
              <w:spacing w:after="240" w:before="240" w:lineRule="auto"/>
              <w:jc w:val="left"/>
              <w:rPr/>
            </w:pPr>
            <w:r w:rsidDel="00000000" w:rsidR="00000000" w:rsidRPr="00000000">
              <w:rPr>
                <w:rtl w:val="0"/>
              </w:rPr>
              <w:t xml:space="preserve">0.8436</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B3">
            <w:pPr>
              <w:spacing w:after="240" w:before="240" w:lineRule="auto"/>
              <w:jc w:val="left"/>
              <w:rPr/>
            </w:pPr>
            <w:r w:rsidDel="00000000" w:rsidR="00000000" w:rsidRPr="00000000">
              <w:rPr>
                <w:rtl w:val="0"/>
              </w:rPr>
              <w:t xml:space="preserve">0.9386</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B4">
            <w:pPr>
              <w:spacing w:after="240" w:before="240" w:lineRule="auto"/>
              <w:jc w:val="left"/>
              <w:rPr/>
            </w:pPr>
            <w:r w:rsidDel="00000000" w:rsidR="00000000" w:rsidRPr="00000000">
              <w:rPr>
                <w:rtl w:val="0"/>
              </w:rPr>
              <w:t xml:space="preserve">0.8850</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B5">
            <w:pPr>
              <w:spacing w:after="240" w:before="240" w:lineRule="auto"/>
              <w:jc w:val="left"/>
              <w:rPr/>
            </w:pPr>
            <w:r w:rsidDel="00000000" w:rsidR="00000000" w:rsidRPr="00000000">
              <w:rPr>
                <w:rtl w:val="0"/>
              </w:rPr>
              <w:t xml:space="preserve">2022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B6">
            <w:pPr>
              <w:spacing w:after="240" w:before="240" w:lineRule="auto"/>
              <w:jc w:val="left"/>
              <w:rPr/>
            </w:pPr>
            <w:r w:rsidDel="00000000" w:rsidR="00000000" w:rsidRPr="00000000">
              <w:rPr>
                <w:rtl w:val="0"/>
              </w:rPr>
              <w:t xml:space="preserve">0.8424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B7">
            <w:pPr>
              <w:spacing w:after="240" w:before="240" w:lineRule="auto"/>
              <w:jc w:val="left"/>
              <w:rPr/>
            </w:pPr>
            <w:r w:rsidDel="00000000" w:rsidR="00000000" w:rsidRPr="00000000">
              <w:rPr>
                <w:rtl w:val="0"/>
              </w:rPr>
              <w:t xml:space="preserve">0.9343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B8">
            <w:pPr>
              <w:spacing w:after="240" w:before="240" w:lineRule="auto"/>
              <w:jc w:val="left"/>
              <w:rPr/>
            </w:pPr>
            <w:r w:rsidDel="00000000" w:rsidR="00000000" w:rsidRPr="00000000">
              <w:rPr>
                <w:rtl w:val="0"/>
              </w:rPr>
              <w:t xml:space="preserve">0.8723</w:t>
            </w:r>
          </w:p>
        </w:tc>
      </w:tr>
    </w:tbl>
    <w:p w:rsidR="00000000" w:rsidDel="00000000" w:rsidP="00000000" w:rsidRDefault="00000000" w:rsidRPr="00000000" w14:paraId="000005B9">
      <w:pPr>
        <w:spacing w:after="240" w:before="240" w:lineRule="auto"/>
        <w:rPr/>
      </w:pPr>
      <w:r w:rsidDel="00000000" w:rsidR="00000000" w:rsidRPr="00000000">
        <w:rPr>
          <w:rtl w:val="0"/>
        </w:rPr>
        <w:t xml:space="preserve">Bảng 3.25 và Hình 3.24 kiểm tra độ ổn định của liên hệ giữa từng trụ và chỉ số tổng thông qua Spearman correlation theo năm. Kết quả cho thấy trụ Infrastructure Capacity có tương quan cao và ổn định nhất với DII, tiếp đến là Human Capital và Access &amp; Adoption. Mặc dù tương quan của Access &amp; Adoption với DII có xu hướng giảm nhẹ về cuối giai đoạn, mức liên hệ vẫn duy trì cao, hàm ý cấu trúc đóng góp của các trụ vào chỉ số tổng không bị đảo chiều hay biến động bất thường theo thời gian. Về mặt kiểm toán, đây là một dấu hiệu quan trọng cho thấy DII-Core giữ được “cấu trúc đo lường” ổn định, là điều kiện cần để các phân tích phân rã theo trụ và theo nhóm (Chương 4) có ý nghĩa.</w:t>
      </w:r>
    </w:p>
    <w:p w:rsidR="00000000" w:rsidDel="00000000" w:rsidP="00000000" w:rsidRDefault="00000000" w:rsidRPr="00000000" w14:paraId="000005BA">
      <w:pPr>
        <w:pStyle w:val="Heading2"/>
        <w:keepNext w:val="0"/>
        <w:keepLines w:val="0"/>
        <w:spacing w:after="80" w:before="360" w:line="259" w:lineRule="auto"/>
        <w:ind w:left="0"/>
        <w:rPr>
          <w:sz w:val="34"/>
          <w:szCs w:val="34"/>
        </w:rPr>
      </w:pPr>
      <w:bookmarkStart w:colFirst="0" w:colLast="0" w:name="_bfnj1apzrlgr" w:id="65"/>
      <w:bookmarkEnd w:id="65"/>
      <w:r w:rsidDel="00000000" w:rsidR="00000000" w:rsidRPr="00000000">
        <w:rPr>
          <w:sz w:val="34"/>
          <w:szCs w:val="34"/>
          <w:rtl w:val="0"/>
        </w:rPr>
        <w:t xml:space="preserve">3.9.2. Phân tích ảnh hưởng từng quốc gia bằng phép Leave-One-Out (LOO)</w:t>
      </w:r>
    </w:p>
    <w:p w:rsidR="00000000" w:rsidDel="00000000" w:rsidP="00000000" w:rsidRDefault="00000000" w:rsidRPr="00000000" w14:paraId="000005BB">
      <w:pPr>
        <w:spacing w:after="240" w:before="240" w:lineRule="auto"/>
        <w:rPr/>
      </w:pPr>
      <w:r w:rsidDel="00000000" w:rsidR="00000000" w:rsidRPr="00000000">
        <w:rPr>
          <w:rtl w:val="0"/>
        </w:rPr>
        <w:t xml:space="preserve">Một yêu cầu quan trọng trong kiểm toán thống kê theo tinh thần JRC/OECD là đánh giá mức độ </w:t>
      </w:r>
      <w:r w:rsidDel="00000000" w:rsidR="00000000" w:rsidRPr="00000000">
        <w:rPr>
          <w:b w:val="1"/>
          <w:bCs w:val="1"/>
          <w:rtl w:val="0"/>
        </w:rPr>
        <w:t xml:space="preserve">nhạy cảm của các kết luận chính</w:t>
      </w:r>
      <w:r w:rsidDel="00000000" w:rsidR="00000000" w:rsidRPr="00000000">
        <w:rPr>
          <w:rtl w:val="0"/>
        </w:rPr>
        <w:t xml:space="preserve"> trước ảnh hưởng của từng quan sát riêng lẻ. Trong bối cảnh nghiên cứu này, nơi giá trị hội tụ của DII-Core được thiết lập chủ yếu thông qua tương quan thứ hạng với các chỉ số benchmark (Mục 3.8), câu hỏi kiểm toán trung tâm là liệu mức độ hội tụ quan sát được có bị chi phối quá mức bởi một số quốc gia cụ thể hay không.</w:t>
      </w:r>
    </w:p>
    <w:p w:rsidR="00000000" w:rsidDel="00000000" w:rsidP="00000000" w:rsidRDefault="00000000" w:rsidRPr="00000000" w14:paraId="000005BC">
      <w:pPr>
        <w:spacing w:after="240" w:before="240" w:lineRule="auto"/>
        <w:rPr/>
      </w:pPr>
      <w:r w:rsidDel="00000000" w:rsidR="00000000" w:rsidRPr="00000000">
        <w:rPr>
          <w:rtl w:val="0"/>
        </w:rPr>
        <w:t xml:space="preserve">Để trả lời câu hỏi này, nghiên cứu áp dụng phép kiểm tra </w:t>
      </w:r>
      <w:r w:rsidDel="00000000" w:rsidR="00000000" w:rsidRPr="00000000">
        <w:rPr>
          <w:b w:val="1"/>
          <w:bCs w:val="1"/>
          <w:rtl w:val="0"/>
        </w:rPr>
        <w:t xml:space="preserve">Leave-One-Out (LOO)</w:t>
      </w:r>
      <w:r w:rsidDel="00000000" w:rsidR="00000000" w:rsidRPr="00000000">
        <w:rPr>
          <w:rtl w:val="0"/>
        </w:rPr>
        <w:t xml:space="preserve"> đối với tương quan Spearman giữa thứ hạng DII-Core và thứ hạng của từng benchmark (EGDI, NRI và MCI). Cụ thể, với mỗi quốc gia iii, tương quan Spearman được tính lại sau khi loại bỏ quốc gia đó khỏi mẫu cross-section; mức thay đổi của hệ số tương quan so với trường hợp đầy đủ mẫu được ký hiệu là </w:t>
      </w:r>
      <w:r w:rsidDel="00000000" w:rsidR="00000000" w:rsidRPr="00000000">
        <w:rPr>
          <w:rFonts w:ascii="Roboto Mono" w:cs="Roboto Mono" w:eastAsia="Roboto Mono" w:hAnsi="Roboto Mono"/>
          <w:color w:val="188038"/>
          <w:rtl w:val="0"/>
        </w:rPr>
        <w:t xml:space="preserve">delta</w:t>
      </w:r>
      <w:r w:rsidDel="00000000" w:rsidR="00000000" w:rsidRPr="00000000">
        <w:rPr>
          <w:rtl w:val="0"/>
        </w:rPr>
        <w:t xml:space="preserve">. Giá trị tuyệt đối của mức thay đổi này (</w:t>
      </w:r>
      <w:r w:rsidDel="00000000" w:rsidR="00000000" w:rsidRPr="00000000">
        <w:rPr>
          <w:rFonts w:ascii="Roboto Mono" w:cs="Roboto Mono" w:eastAsia="Roboto Mono" w:hAnsi="Roboto Mono"/>
          <w:color w:val="188038"/>
          <w:rtl w:val="0"/>
        </w:rPr>
        <w:t xml:space="preserve">abs_delta</w:t>
      </w:r>
      <w:r w:rsidDel="00000000" w:rsidR="00000000" w:rsidRPr="00000000">
        <w:rPr>
          <w:rtl w:val="0"/>
        </w:rPr>
        <w:t xml:space="preserve">) được sử dụng như một thước đo cường độ ảnh hưởng của quốc gia iii đối với kết quả hội tụ tổng thể.</w:t>
      </w:r>
    </w:p>
    <w:p w:rsidR="00000000" w:rsidDel="00000000" w:rsidP="00000000" w:rsidRDefault="00000000" w:rsidRPr="00000000" w14:paraId="000005BD">
      <w:pPr>
        <w:spacing w:after="240" w:before="240" w:lineRule="auto"/>
        <w:rPr/>
      </w:pPr>
      <w:r w:rsidDel="00000000" w:rsidR="00000000" w:rsidRPr="00000000">
        <w:rPr>
          <w:rtl w:val="0"/>
        </w:rPr>
        <w:t xml:space="preserve">Về mặt diễn giải, </w:t>
      </w:r>
      <w:r w:rsidDel="00000000" w:rsidR="00000000" w:rsidRPr="00000000">
        <w:rPr>
          <w:rFonts w:ascii="Roboto Mono" w:cs="Roboto Mono" w:eastAsia="Roboto Mono" w:hAnsi="Roboto Mono"/>
          <w:color w:val="188038"/>
          <w:rtl w:val="0"/>
        </w:rPr>
        <w:t xml:space="preserve">delta</w:t>
      </w:r>
      <w:r w:rsidDel="00000000" w:rsidR="00000000" w:rsidRPr="00000000">
        <w:rPr>
          <w:rtl w:val="0"/>
        </w:rPr>
        <w:t xml:space="preserve"> cho biết </w:t>
      </w:r>
      <w:r w:rsidDel="00000000" w:rsidR="00000000" w:rsidRPr="00000000">
        <w:rPr>
          <w:b w:val="1"/>
          <w:bCs w:val="1"/>
          <w:rtl w:val="0"/>
        </w:rPr>
        <w:t xml:space="preserve">hướng ảnh hưởng</w:t>
      </w:r>
      <w:r w:rsidDel="00000000" w:rsidR="00000000" w:rsidRPr="00000000">
        <w:rPr>
          <w:rtl w:val="0"/>
        </w:rPr>
        <w:t xml:space="preserve"> của một quốc gia lên tương quan thứ hạng: giá trị dương hàm ý rằng quốc gia đó đang đóng góp tích cực vào mức độ đồng thuận thứ hạng giữa DII-Core và benchmark, trong khi giá trị âm hàm ý điều ngược lại. Trong khi đó, </w:t>
      </w:r>
      <w:r w:rsidDel="00000000" w:rsidR="00000000" w:rsidRPr="00000000">
        <w:rPr>
          <w:rFonts w:ascii="Roboto Mono" w:cs="Roboto Mono" w:eastAsia="Roboto Mono" w:hAnsi="Roboto Mono"/>
          <w:color w:val="188038"/>
          <w:rtl w:val="0"/>
        </w:rPr>
        <w:t xml:space="preserve">abs_delta</w:t>
      </w:r>
      <w:r w:rsidDel="00000000" w:rsidR="00000000" w:rsidRPr="00000000">
        <w:rPr>
          <w:rtl w:val="0"/>
        </w:rPr>
        <w:t xml:space="preserve"> phản ánh </w:t>
      </w:r>
      <w:r w:rsidDel="00000000" w:rsidR="00000000" w:rsidRPr="00000000">
        <w:rPr>
          <w:b w:val="1"/>
          <w:bCs w:val="1"/>
          <w:rtl w:val="0"/>
        </w:rPr>
        <w:t xml:space="preserve">độ lớn tuyệt đối của ảnh hưởng</w:t>
      </w:r>
      <w:r w:rsidDel="00000000" w:rsidR="00000000" w:rsidRPr="00000000">
        <w:rPr>
          <w:rtl w:val="0"/>
        </w:rPr>
        <w:t xml:space="preserve">, cho phép xếp hạng các quốc gia theo mức độ “nhạy cảm” của kết quả khi loại bỏ chúng, bất kể chiều ảnh hưởng. Theo thông lệ kiểm toán, việc sắp xếp theo </w:t>
      </w:r>
      <w:r w:rsidDel="00000000" w:rsidR="00000000" w:rsidRPr="00000000">
        <w:rPr>
          <w:rFonts w:ascii="Roboto Mono" w:cs="Roboto Mono" w:eastAsia="Roboto Mono" w:hAnsi="Roboto Mono"/>
          <w:color w:val="188038"/>
          <w:rtl w:val="0"/>
        </w:rPr>
        <w:t xml:space="preserve">abs_delta</w:t>
      </w:r>
      <w:r w:rsidDel="00000000" w:rsidR="00000000" w:rsidRPr="00000000">
        <w:rPr>
          <w:rtl w:val="0"/>
        </w:rPr>
        <w:t xml:space="preserve"> nhằm xác định các quan sát có influence lớn nhất, thay vì tập trung vào dấu của ảnh hưởng.</w:t>
      </w:r>
    </w:p>
    <w:p w:rsidR="00000000" w:rsidDel="00000000" w:rsidP="00000000" w:rsidRDefault="00000000" w:rsidRPr="00000000" w14:paraId="000005BE">
      <w:pPr>
        <w:pStyle w:val="Heading3"/>
        <w:keepNext w:val="0"/>
        <w:widowControl w:val="1"/>
        <w:spacing w:after="80" w:before="280" w:lineRule="auto"/>
        <w:rPr/>
      </w:pPr>
      <w:bookmarkStart w:colFirst="0" w:colLast="0" w:name="_2lx38bkcjphd" w:id="66"/>
      <w:bookmarkEnd w:id="66"/>
      <w:r w:rsidDel="00000000" w:rsidR="00000000" w:rsidRPr="00000000">
        <w:rPr>
          <w:rtl w:val="0"/>
        </w:rPr>
        <w:t xml:space="preserve">Bảng 3.26. LOO influence LOO – DII vs EGDI</w:t>
      </w:r>
    </w:p>
    <w:tbl>
      <w:tblPr>
        <w:tblStyle w:val="Table30"/>
        <w:tblW w:w="797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680"/>
        <w:gridCol w:w="2825"/>
        <w:gridCol w:w="1130"/>
        <w:gridCol w:w="1205"/>
        <w:gridCol w:w="2135"/>
        <w:tblGridChange w:id="0">
          <w:tblGrid>
            <w:gridCol w:w="680"/>
            <w:gridCol w:w="2825"/>
            <w:gridCol w:w="1130"/>
            <w:gridCol w:w="1205"/>
            <w:gridCol w:w="2135"/>
          </w:tblGrid>
        </w:tblGridChange>
      </w:tblGrid>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BF">
            <w:pPr>
              <w:keepNext w:val="0"/>
              <w:widowControl w:val="1"/>
              <w:spacing w:after="80" w:before="280" w:lineRule="auto"/>
              <w:jc w:val="center"/>
              <w:rPr/>
            </w:pPr>
            <w:r w:rsidDel="00000000" w:rsidR="00000000" w:rsidRPr="00000000">
              <w:rPr>
                <w:rtl w:val="0"/>
              </w:rPr>
              <w:t xml:space="preserve">STT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C0">
            <w:pPr>
              <w:keepNext w:val="0"/>
              <w:widowControl w:val="1"/>
              <w:spacing w:after="80" w:before="280" w:lineRule="auto"/>
              <w:jc w:val="center"/>
              <w:rPr/>
            </w:pPr>
            <w:r w:rsidDel="00000000" w:rsidR="00000000" w:rsidRPr="00000000">
              <w:rPr>
                <w:rtl w:val="0"/>
              </w:rPr>
              <w:t xml:space="preserve">country_name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C1">
            <w:pPr>
              <w:keepNext w:val="0"/>
              <w:widowControl w:val="1"/>
              <w:spacing w:after="80" w:before="280" w:lineRule="auto"/>
              <w:jc w:val="center"/>
              <w:rPr/>
            </w:pPr>
            <w:r w:rsidDel="00000000" w:rsidR="00000000" w:rsidRPr="00000000">
              <w:rPr>
                <w:rtl w:val="0"/>
              </w:rPr>
              <w:t xml:space="preserve">delta</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C2">
            <w:pPr>
              <w:keepNext w:val="0"/>
              <w:widowControl w:val="1"/>
              <w:spacing w:after="80" w:before="280" w:lineRule="auto"/>
              <w:jc w:val="center"/>
              <w:rPr/>
            </w:pPr>
            <w:r w:rsidDel="00000000" w:rsidR="00000000" w:rsidRPr="00000000">
              <w:rPr>
                <w:rtl w:val="0"/>
              </w:rPr>
              <w:t xml:space="preserve">abs_delta</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C3">
            <w:pPr>
              <w:keepNext w:val="0"/>
              <w:widowControl w:val="1"/>
              <w:spacing w:after="80" w:before="280" w:lineRule="auto"/>
              <w:jc w:val="center"/>
              <w:rPr/>
            </w:pPr>
            <w:r w:rsidDel="00000000" w:rsidR="00000000" w:rsidRPr="00000000">
              <w:rPr>
                <w:rtl w:val="0"/>
              </w:rPr>
              <w:t xml:space="preserve">diễn giải</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C4">
            <w:pPr>
              <w:keepNext w:val="0"/>
              <w:widowControl w:val="1"/>
              <w:spacing w:after="80" w:before="280" w:lineRule="auto"/>
              <w:rPr/>
            </w:pPr>
            <w:r w:rsidDel="00000000" w:rsidR="00000000" w:rsidRPr="00000000">
              <w:rPr>
                <w:rtl w:val="0"/>
              </w:rPr>
              <w:t xml:space="preserve">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C5">
            <w:pPr>
              <w:keepNext w:val="0"/>
              <w:widowControl w:val="1"/>
              <w:spacing w:after="80" w:before="280" w:lineRule="auto"/>
              <w:rPr/>
            </w:pPr>
            <w:r w:rsidDel="00000000" w:rsidR="00000000" w:rsidRPr="00000000">
              <w:rPr>
                <w:rtl w:val="0"/>
              </w:rPr>
              <w:t xml:space="preserve">St. Kitts and Nevis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C6">
            <w:pPr>
              <w:keepNext w:val="0"/>
              <w:widowControl w:val="1"/>
              <w:spacing w:after="80" w:before="280" w:lineRule="auto"/>
              <w:rPr/>
            </w:pPr>
            <w:r w:rsidDel="00000000" w:rsidR="00000000" w:rsidRPr="00000000">
              <w:rPr>
                <w:rtl w:val="0"/>
              </w:rPr>
              <w:t xml:space="preserve">0.003958</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C7">
            <w:pPr>
              <w:keepNext w:val="0"/>
              <w:widowControl w:val="1"/>
              <w:spacing w:after="80" w:before="280" w:lineRule="auto"/>
              <w:rPr/>
            </w:pPr>
            <w:r w:rsidDel="00000000" w:rsidR="00000000" w:rsidRPr="00000000">
              <w:rPr>
                <w:rtl w:val="0"/>
              </w:rPr>
              <w:t xml:space="preserve">0.003958</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C8">
            <w:pPr>
              <w:keepNext w:val="0"/>
              <w:widowControl w:val="1"/>
              <w:spacing w:after="80" w:before="280" w:lineRule="auto"/>
              <w:rPr/>
            </w:pPr>
            <w:r w:rsidDel="00000000" w:rsidR="00000000" w:rsidRPr="00000000">
              <w:rPr>
                <w:rtl w:val="0"/>
              </w:rPr>
              <w:t xml:space="preserve">Kéo tương quan lên</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C9">
            <w:pPr>
              <w:keepNext w:val="0"/>
              <w:widowControl w:val="1"/>
              <w:spacing w:after="80" w:before="280" w:lineRule="auto"/>
              <w:rPr/>
            </w:pPr>
            <w:r w:rsidDel="00000000" w:rsidR="00000000" w:rsidRPr="00000000">
              <w:rPr>
                <w:rtl w:val="0"/>
              </w:rPr>
              <w:t xml:space="preserve">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CA">
            <w:pPr>
              <w:keepNext w:val="0"/>
              <w:widowControl w:val="1"/>
              <w:spacing w:after="80" w:before="280" w:lineRule="auto"/>
              <w:rPr/>
            </w:pPr>
            <w:r w:rsidDel="00000000" w:rsidR="00000000" w:rsidRPr="00000000">
              <w:rPr>
                <w:rtl w:val="0"/>
              </w:rPr>
              <w:t xml:space="preserve">Monaco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CB">
            <w:pPr>
              <w:keepNext w:val="0"/>
              <w:widowControl w:val="1"/>
              <w:spacing w:after="80" w:before="280" w:lineRule="auto"/>
              <w:rPr/>
            </w:pPr>
            <w:r w:rsidDel="00000000" w:rsidR="00000000" w:rsidRPr="00000000">
              <w:rPr>
                <w:rtl w:val="0"/>
              </w:rPr>
              <w:t xml:space="preserve">0.003217</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CC">
            <w:pPr>
              <w:keepNext w:val="0"/>
              <w:widowControl w:val="1"/>
              <w:spacing w:after="80" w:before="280" w:lineRule="auto"/>
              <w:rPr/>
            </w:pPr>
            <w:r w:rsidDel="00000000" w:rsidR="00000000" w:rsidRPr="00000000">
              <w:rPr>
                <w:rtl w:val="0"/>
              </w:rPr>
              <w:t xml:space="preserve">0.003217</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CD">
            <w:pPr>
              <w:keepNext w:val="0"/>
              <w:widowControl w:val="1"/>
              <w:spacing w:after="80" w:before="280" w:lineRule="auto"/>
              <w:rPr/>
            </w:pPr>
            <w:r w:rsidDel="00000000" w:rsidR="00000000" w:rsidRPr="00000000">
              <w:rPr>
                <w:rtl w:val="0"/>
              </w:rPr>
              <w:t xml:space="preserve">Kéo tương quan lên</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CE">
            <w:pPr>
              <w:keepNext w:val="0"/>
              <w:widowControl w:val="1"/>
              <w:spacing w:after="80" w:before="280" w:lineRule="auto"/>
              <w:rPr/>
            </w:pPr>
            <w:r w:rsidDel="00000000" w:rsidR="00000000" w:rsidRPr="00000000">
              <w:rPr>
                <w:rtl w:val="0"/>
              </w:rPr>
              <w:t xml:space="preserve">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CF">
            <w:pPr>
              <w:keepNext w:val="0"/>
              <w:widowControl w:val="1"/>
              <w:spacing w:after="80" w:before="280" w:lineRule="auto"/>
              <w:rPr/>
            </w:pPr>
            <w:r w:rsidDel="00000000" w:rsidR="00000000" w:rsidRPr="00000000">
              <w:rPr>
                <w:rtl w:val="0"/>
              </w:rPr>
              <w:t xml:space="preserve">Libya</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D0">
            <w:pPr>
              <w:keepNext w:val="0"/>
              <w:widowControl w:val="1"/>
              <w:spacing w:after="80" w:before="280" w:lineRule="auto"/>
              <w:rPr/>
            </w:pPr>
            <w:r w:rsidDel="00000000" w:rsidR="00000000" w:rsidRPr="00000000">
              <w:rPr>
                <w:rtl w:val="0"/>
              </w:rPr>
              <w:t xml:space="preserve">0.002954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D1">
            <w:pPr>
              <w:keepNext w:val="0"/>
              <w:widowControl w:val="1"/>
              <w:spacing w:after="80" w:before="280" w:lineRule="auto"/>
              <w:rPr/>
            </w:pPr>
            <w:r w:rsidDel="00000000" w:rsidR="00000000" w:rsidRPr="00000000">
              <w:rPr>
                <w:rtl w:val="0"/>
              </w:rPr>
              <w:t xml:space="preserve">0.002954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D2">
            <w:pPr>
              <w:keepNext w:val="0"/>
              <w:widowControl w:val="1"/>
              <w:spacing w:after="80" w:before="280" w:lineRule="auto"/>
              <w:rPr/>
            </w:pPr>
            <w:r w:rsidDel="00000000" w:rsidR="00000000" w:rsidRPr="00000000">
              <w:rPr>
                <w:rtl w:val="0"/>
              </w:rPr>
              <w:t xml:space="preserve">Kéo tương quan lên</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D3">
            <w:pPr>
              <w:keepNext w:val="0"/>
              <w:widowControl w:val="1"/>
              <w:spacing w:after="80" w:before="280" w:lineRule="auto"/>
              <w:rPr/>
            </w:pPr>
            <w:r w:rsidDel="00000000" w:rsidR="00000000" w:rsidRPr="00000000">
              <w:rPr>
                <w:rtl w:val="0"/>
              </w:rPr>
              <w:t xml:space="preserve">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D4">
            <w:pPr>
              <w:keepNext w:val="0"/>
              <w:widowControl w:val="1"/>
              <w:spacing w:after="80" w:before="280" w:lineRule="auto"/>
              <w:rPr/>
            </w:pPr>
            <w:r w:rsidDel="00000000" w:rsidR="00000000" w:rsidRPr="00000000">
              <w:rPr>
                <w:rtl w:val="0"/>
              </w:rPr>
              <w:t xml:space="preserve">Rwanda</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D5">
            <w:pPr>
              <w:keepNext w:val="0"/>
              <w:widowControl w:val="1"/>
              <w:spacing w:after="80" w:before="280" w:lineRule="auto"/>
              <w:rPr/>
            </w:pPr>
            <w:r w:rsidDel="00000000" w:rsidR="00000000" w:rsidRPr="00000000">
              <w:rPr>
                <w:rtl w:val="0"/>
              </w:rPr>
              <w:t xml:space="preserve">0.002563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D6">
            <w:pPr>
              <w:keepNext w:val="0"/>
              <w:widowControl w:val="1"/>
              <w:spacing w:after="80" w:before="280" w:lineRule="auto"/>
              <w:rPr/>
            </w:pPr>
            <w:r w:rsidDel="00000000" w:rsidR="00000000" w:rsidRPr="00000000">
              <w:rPr>
                <w:rtl w:val="0"/>
              </w:rPr>
              <w:t xml:space="preserve">0.002563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D7">
            <w:pPr>
              <w:keepNext w:val="0"/>
              <w:widowControl w:val="1"/>
              <w:spacing w:after="80" w:before="280" w:lineRule="auto"/>
              <w:rPr/>
            </w:pPr>
            <w:r w:rsidDel="00000000" w:rsidR="00000000" w:rsidRPr="00000000">
              <w:rPr>
                <w:rtl w:val="0"/>
              </w:rPr>
              <w:t xml:space="preserve">Kéo tương quan lên</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D8">
            <w:pPr>
              <w:keepNext w:val="0"/>
              <w:widowControl w:val="1"/>
              <w:spacing w:after="80" w:before="280" w:lineRule="auto"/>
              <w:rPr/>
            </w:pPr>
            <w:r w:rsidDel="00000000" w:rsidR="00000000" w:rsidRPr="00000000">
              <w:rPr>
                <w:rtl w:val="0"/>
              </w:rPr>
              <w:t xml:space="preserve">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D9">
            <w:pPr>
              <w:keepNext w:val="0"/>
              <w:widowControl w:val="1"/>
              <w:spacing w:after="80" w:before="280" w:lineRule="auto"/>
              <w:rPr/>
            </w:pPr>
            <w:r w:rsidDel="00000000" w:rsidR="00000000" w:rsidRPr="00000000">
              <w:rPr>
                <w:rtl w:val="0"/>
              </w:rPr>
              <w:t xml:space="preserve">Dominica</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DA">
            <w:pPr>
              <w:keepNext w:val="0"/>
              <w:widowControl w:val="1"/>
              <w:spacing w:after="80" w:before="280" w:lineRule="auto"/>
              <w:rPr/>
            </w:pPr>
            <w:r w:rsidDel="00000000" w:rsidR="00000000" w:rsidRPr="00000000">
              <w:rPr>
                <w:rtl w:val="0"/>
              </w:rPr>
              <w:t xml:space="preserve">0.002330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DB">
            <w:pPr>
              <w:keepNext w:val="0"/>
              <w:widowControl w:val="1"/>
              <w:spacing w:after="80" w:before="280" w:lineRule="auto"/>
              <w:rPr/>
            </w:pPr>
            <w:r w:rsidDel="00000000" w:rsidR="00000000" w:rsidRPr="00000000">
              <w:rPr>
                <w:rtl w:val="0"/>
              </w:rPr>
              <w:t xml:space="preserve">0.002330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DC">
            <w:pPr>
              <w:keepNext w:val="0"/>
              <w:widowControl w:val="1"/>
              <w:spacing w:after="80" w:before="280" w:lineRule="auto"/>
              <w:rPr/>
            </w:pPr>
            <w:r w:rsidDel="00000000" w:rsidR="00000000" w:rsidRPr="00000000">
              <w:rPr>
                <w:rtl w:val="0"/>
              </w:rPr>
              <w:t xml:space="preserve">Kéo tương quan lên</w:t>
            </w:r>
          </w:p>
        </w:tc>
      </w:tr>
    </w:tbl>
    <w:p w:rsidR="00000000" w:rsidDel="00000000" w:rsidP="00000000" w:rsidRDefault="00000000" w:rsidRPr="00000000" w14:paraId="000005DD">
      <w:pPr>
        <w:keepNext w:val="0"/>
        <w:widowControl w:val="1"/>
        <w:spacing w:after="80" w:before="280" w:lineRule="auto"/>
        <w:rPr/>
      </w:pPr>
      <w:r w:rsidDel="00000000" w:rsidR="00000000" w:rsidRPr="00000000">
        <w:rPr>
          <w:rtl w:val="0"/>
        </w:rPr>
      </w:r>
    </w:p>
    <w:p w:rsidR="00000000" w:rsidDel="00000000" w:rsidP="00000000" w:rsidRDefault="00000000" w:rsidRPr="00000000" w14:paraId="000005DE">
      <w:pPr>
        <w:keepNext w:val="0"/>
        <w:widowControl w:val="1"/>
        <w:spacing w:after="80" w:before="280" w:lineRule="auto"/>
        <w:rPr/>
      </w:pPr>
      <w:r w:rsidDel="00000000" w:rsidR="00000000" w:rsidRPr="00000000">
        <w:rPr>
          <w:rtl w:val="0"/>
        </w:rPr>
        <w:t xml:space="preserve">Bảng 3.27.  LOO influence – DII vs NRI</w:t>
      </w:r>
    </w:p>
    <w:tbl>
      <w:tblPr>
        <w:tblStyle w:val="Table31"/>
        <w:tblW w:w="737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680"/>
        <w:gridCol w:w="2225"/>
        <w:gridCol w:w="1130"/>
        <w:gridCol w:w="1205"/>
        <w:gridCol w:w="2135"/>
        <w:tblGridChange w:id="0">
          <w:tblGrid>
            <w:gridCol w:w="680"/>
            <w:gridCol w:w="2225"/>
            <w:gridCol w:w="1130"/>
            <w:gridCol w:w="1205"/>
            <w:gridCol w:w="2135"/>
          </w:tblGrid>
        </w:tblGridChange>
      </w:tblGrid>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DF">
            <w:pPr>
              <w:keepNext w:val="0"/>
              <w:widowControl w:val="1"/>
              <w:spacing w:after="80" w:before="280" w:lineRule="auto"/>
              <w:jc w:val="center"/>
              <w:rPr/>
            </w:pPr>
            <w:r w:rsidDel="00000000" w:rsidR="00000000" w:rsidRPr="00000000">
              <w:rPr>
                <w:rtl w:val="0"/>
              </w:rPr>
              <w:t xml:space="preserve">STT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E0">
            <w:pPr>
              <w:keepNext w:val="0"/>
              <w:widowControl w:val="1"/>
              <w:spacing w:after="80" w:before="280" w:lineRule="auto"/>
              <w:jc w:val="center"/>
              <w:rPr/>
            </w:pPr>
            <w:r w:rsidDel="00000000" w:rsidR="00000000" w:rsidRPr="00000000">
              <w:rPr>
                <w:rtl w:val="0"/>
              </w:rPr>
              <w:t xml:space="preserve">country_name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E1">
            <w:pPr>
              <w:keepNext w:val="0"/>
              <w:widowControl w:val="1"/>
              <w:spacing w:after="80" w:before="280" w:lineRule="auto"/>
              <w:jc w:val="center"/>
              <w:rPr/>
            </w:pPr>
            <w:r w:rsidDel="00000000" w:rsidR="00000000" w:rsidRPr="00000000">
              <w:rPr>
                <w:rtl w:val="0"/>
              </w:rPr>
              <w:t xml:space="preserve">delta</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E2">
            <w:pPr>
              <w:keepNext w:val="0"/>
              <w:widowControl w:val="1"/>
              <w:spacing w:after="80" w:before="280" w:lineRule="auto"/>
              <w:jc w:val="center"/>
              <w:rPr/>
            </w:pPr>
            <w:r w:rsidDel="00000000" w:rsidR="00000000" w:rsidRPr="00000000">
              <w:rPr>
                <w:rtl w:val="0"/>
              </w:rPr>
              <w:t xml:space="preserve">abs_delta</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E3">
            <w:pPr>
              <w:keepNext w:val="0"/>
              <w:widowControl w:val="1"/>
              <w:spacing w:after="80" w:before="280" w:lineRule="auto"/>
              <w:jc w:val="center"/>
              <w:rPr/>
            </w:pPr>
            <w:r w:rsidDel="00000000" w:rsidR="00000000" w:rsidRPr="00000000">
              <w:rPr>
                <w:rtl w:val="0"/>
              </w:rPr>
              <w:t xml:space="preserve">diễn giải</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E4">
            <w:pPr>
              <w:keepNext w:val="0"/>
              <w:widowControl w:val="1"/>
              <w:spacing w:after="80" w:before="280" w:lineRule="auto"/>
              <w:rPr/>
            </w:pPr>
            <w:r w:rsidDel="00000000" w:rsidR="00000000" w:rsidRPr="00000000">
              <w:rPr>
                <w:rtl w:val="0"/>
              </w:rPr>
              <w:t xml:space="preserve">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E5">
            <w:pPr>
              <w:keepNext w:val="0"/>
              <w:widowControl w:val="1"/>
              <w:spacing w:after="80" w:before="280" w:lineRule="auto"/>
              <w:rPr/>
            </w:pPr>
            <w:r w:rsidDel="00000000" w:rsidR="00000000" w:rsidRPr="00000000">
              <w:rPr>
                <w:rtl w:val="0"/>
              </w:rPr>
              <w:t xml:space="preserve">Greece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E6">
            <w:pPr>
              <w:keepNext w:val="0"/>
              <w:widowControl w:val="1"/>
              <w:spacing w:after="80" w:before="280" w:lineRule="auto"/>
              <w:rPr/>
            </w:pPr>
            <w:r w:rsidDel="00000000" w:rsidR="00000000" w:rsidRPr="00000000">
              <w:rPr>
                <w:rtl w:val="0"/>
              </w:rPr>
              <w:t xml:space="preserve">0.001101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E7">
            <w:pPr>
              <w:keepNext w:val="0"/>
              <w:widowControl w:val="1"/>
              <w:spacing w:after="80" w:before="280" w:lineRule="auto"/>
              <w:rPr/>
            </w:pPr>
            <w:r w:rsidDel="00000000" w:rsidR="00000000" w:rsidRPr="00000000">
              <w:rPr>
                <w:rtl w:val="0"/>
              </w:rPr>
              <w:t xml:space="preserve">0.001101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E8">
            <w:pPr>
              <w:keepNext w:val="0"/>
              <w:widowControl w:val="1"/>
              <w:spacing w:after="80" w:before="280" w:lineRule="auto"/>
              <w:rPr/>
            </w:pPr>
            <w:r w:rsidDel="00000000" w:rsidR="00000000" w:rsidRPr="00000000">
              <w:rPr>
                <w:rtl w:val="0"/>
              </w:rPr>
              <w:t xml:space="preserve">Kéo tương quan lên</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E9">
            <w:pPr>
              <w:keepNext w:val="0"/>
              <w:widowControl w:val="1"/>
              <w:spacing w:after="80" w:before="280" w:lineRule="auto"/>
              <w:rPr/>
            </w:pPr>
            <w:r w:rsidDel="00000000" w:rsidR="00000000" w:rsidRPr="00000000">
              <w:rPr>
                <w:rtl w:val="0"/>
              </w:rPr>
              <w:t xml:space="preserve">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EA">
            <w:pPr>
              <w:keepNext w:val="0"/>
              <w:widowControl w:val="1"/>
              <w:spacing w:after="80" w:before="280" w:lineRule="auto"/>
              <w:rPr/>
            </w:pPr>
            <w:r w:rsidDel="00000000" w:rsidR="00000000" w:rsidRPr="00000000">
              <w:rPr>
                <w:rtl w:val="0"/>
              </w:rPr>
              <w:t xml:space="preserve">India</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EB">
            <w:pPr>
              <w:keepNext w:val="0"/>
              <w:widowControl w:val="1"/>
              <w:spacing w:after="80" w:before="280" w:lineRule="auto"/>
              <w:rPr/>
            </w:pPr>
            <w:r w:rsidDel="00000000" w:rsidR="00000000" w:rsidRPr="00000000">
              <w:rPr>
                <w:rtl w:val="0"/>
              </w:rPr>
              <w:t xml:space="preserve">0.000973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EC">
            <w:pPr>
              <w:keepNext w:val="0"/>
              <w:widowControl w:val="1"/>
              <w:spacing w:after="80" w:before="280" w:lineRule="auto"/>
              <w:rPr/>
            </w:pPr>
            <w:r w:rsidDel="00000000" w:rsidR="00000000" w:rsidRPr="00000000">
              <w:rPr>
                <w:rtl w:val="0"/>
              </w:rPr>
              <w:t xml:space="preserve">0.000973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ED">
            <w:pPr>
              <w:keepNext w:val="0"/>
              <w:widowControl w:val="1"/>
              <w:spacing w:after="80" w:before="280" w:lineRule="auto"/>
              <w:rPr/>
            </w:pPr>
            <w:r w:rsidDel="00000000" w:rsidR="00000000" w:rsidRPr="00000000">
              <w:rPr>
                <w:rtl w:val="0"/>
              </w:rPr>
              <w:t xml:space="preserve">Kéo tương quan lên</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EE">
            <w:pPr>
              <w:keepNext w:val="0"/>
              <w:widowControl w:val="1"/>
              <w:spacing w:after="80" w:before="280" w:lineRule="auto"/>
              <w:rPr/>
            </w:pPr>
            <w:r w:rsidDel="00000000" w:rsidR="00000000" w:rsidRPr="00000000">
              <w:rPr>
                <w:rtl w:val="0"/>
              </w:rPr>
              <w:t xml:space="preserve">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EF">
            <w:pPr>
              <w:keepNext w:val="0"/>
              <w:widowControl w:val="1"/>
              <w:spacing w:after="80" w:before="280" w:lineRule="auto"/>
              <w:rPr/>
            </w:pPr>
            <w:r w:rsidDel="00000000" w:rsidR="00000000" w:rsidRPr="00000000">
              <w:rPr>
                <w:rtl w:val="0"/>
              </w:rPr>
              <w:t xml:space="preserve">Trinidad and Tobago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F0">
            <w:pPr>
              <w:keepNext w:val="0"/>
              <w:widowControl w:val="1"/>
              <w:spacing w:after="80" w:before="280" w:lineRule="auto"/>
              <w:rPr/>
            </w:pPr>
            <w:r w:rsidDel="00000000" w:rsidR="00000000" w:rsidRPr="00000000">
              <w:rPr>
                <w:rtl w:val="0"/>
              </w:rPr>
              <w:t xml:space="preserve">0.000727</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F1">
            <w:pPr>
              <w:keepNext w:val="0"/>
              <w:widowControl w:val="1"/>
              <w:spacing w:after="80" w:before="280" w:lineRule="auto"/>
              <w:rPr/>
            </w:pPr>
            <w:r w:rsidDel="00000000" w:rsidR="00000000" w:rsidRPr="00000000">
              <w:rPr>
                <w:rtl w:val="0"/>
              </w:rPr>
              <w:t xml:space="preserve">0.000727</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F2">
            <w:pPr>
              <w:keepNext w:val="0"/>
              <w:widowControl w:val="1"/>
              <w:spacing w:after="80" w:before="280" w:lineRule="auto"/>
              <w:rPr/>
            </w:pPr>
            <w:r w:rsidDel="00000000" w:rsidR="00000000" w:rsidRPr="00000000">
              <w:rPr>
                <w:rtl w:val="0"/>
              </w:rPr>
              <w:t xml:space="preserve">Kéo tương quan lên</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F3">
            <w:pPr>
              <w:keepNext w:val="0"/>
              <w:widowControl w:val="1"/>
              <w:spacing w:after="80" w:before="280" w:lineRule="auto"/>
              <w:rPr/>
            </w:pPr>
            <w:r w:rsidDel="00000000" w:rsidR="00000000" w:rsidRPr="00000000">
              <w:rPr>
                <w:rtl w:val="0"/>
              </w:rPr>
              <w:t xml:space="preserve">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F4">
            <w:pPr>
              <w:keepNext w:val="0"/>
              <w:widowControl w:val="1"/>
              <w:spacing w:after="80" w:before="280" w:lineRule="auto"/>
              <w:rPr/>
            </w:pPr>
            <w:r w:rsidDel="00000000" w:rsidR="00000000" w:rsidRPr="00000000">
              <w:rPr>
                <w:rtl w:val="0"/>
              </w:rPr>
              <w:t xml:space="preserve">Malaysia</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F5">
            <w:pPr>
              <w:keepNext w:val="0"/>
              <w:widowControl w:val="1"/>
              <w:spacing w:after="80" w:before="280" w:lineRule="auto"/>
              <w:rPr/>
            </w:pPr>
            <w:r w:rsidDel="00000000" w:rsidR="00000000" w:rsidRPr="00000000">
              <w:rPr>
                <w:rtl w:val="0"/>
              </w:rPr>
              <w:t xml:space="preserve">0.000724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F6">
            <w:pPr>
              <w:keepNext w:val="0"/>
              <w:widowControl w:val="1"/>
              <w:spacing w:after="80" w:before="280" w:lineRule="auto"/>
              <w:rPr/>
            </w:pPr>
            <w:r w:rsidDel="00000000" w:rsidR="00000000" w:rsidRPr="00000000">
              <w:rPr>
                <w:rtl w:val="0"/>
              </w:rPr>
              <w:t xml:space="preserve">0.000724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F7">
            <w:pPr>
              <w:keepNext w:val="0"/>
              <w:widowControl w:val="1"/>
              <w:spacing w:after="80" w:before="280" w:lineRule="auto"/>
              <w:rPr/>
            </w:pPr>
            <w:r w:rsidDel="00000000" w:rsidR="00000000" w:rsidRPr="00000000">
              <w:rPr>
                <w:rtl w:val="0"/>
              </w:rPr>
              <w:t xml:space="preserve">Kéo tương quan lên</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F8">
            <w:pPr>
              <w:keepNext w:val="0"/>
              <w:widowControl w:val="1"/>
              <w:spacing w:after="80" w:before="280" w:lineRule="auto"/>
              <w:rPr/>
            </w:pPr>
            <w:r w:rsidDel="00000000" w:rsidR="00000000" w:rsidRPr="00000000">
              <w:rPr>
                <w:rtl w:val="0"/>
              </w:rPr>
              <w:t xml:space="preserve">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F9">
            <w:pPr>
              <w:keepNext w:val="0"/>
              <w:widowControl w:val="1"/>
              <w:spacing w:after="80" w:before="280" w:lineRule="auto"/>
              <w:rPr/>
            </w:pPr>
            <w:r w:rsidDel="00000000" w:rsidR="00000000" w:rsidRPr="00000000">
              <w:rPr>
                <w:rtl w:val="0"/>
              </w:rPr>
              <w:t xml:space="preserve">Georgia</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FA">
            <w:pPr>
              <w:keepNext w:val="0"/>
              <w:widowControl w:val="1"/>
              <w:spacing w:after="80" w:before="280" w:lineRule="auto"/>
              <w:rPr/>
            </w:pPr>
            <w:r w:rsidDel="00000000" w:rsidR="00000000" w:rsidRPr="00000000">
              <w:rPr>
                <w:rtl w:val="0"/>
              </w:rPr>
              <w:t xml:space="preserve">0.000630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FB">
            <w:pPr>
              <w:keepNext w:val="0"/>
              <w:widowControl w:val="1"/>
              <w:spacing w:after="80" w:before="280" w:lineRule="auto"/>
              <w:rPr/>
            </w:pPr>
            <w:r w:rsidDel="00000000" w:rsidR="00000000" w:rsidRPr="00000000">
              <w:rPr>
                <w:rtl w:val="0"/>
              </w:rPr>
              <w:t xml:space="preserve">0.000630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FC">
            <w:pPr>
              <w:keepNext w:val="0"/>
              <w:widowControl w:val="1"/>
              <w:spacing w:after="80" w:before="280" w:lineRule="auto"/>
              <w:rPr/>
            </w:pPr>
            <w:r w:rsidDel="00000000" w:rsidR="00000000" w:rsidRPr="00000000">
              <w:rPr>
                <w:rtl w:val="0"/>
              </w:rPr>
              <w:t xml:space="preserve">Kéo tương quan lên</w:t>
            </w:r>
          </w:p>
        </w:tc>
      </w:tr>
    </w:tbl>
    <w:p w:rsidR="00000000" w:rsidDel="00000000" w:rsidP="00000000" w:rsidRDefault="00000000" w:rsidRPr="00000000" w14:paraId="000005FD">
      <w:pPr>
        <w:pStyle w:val="Heading3"/>
        <w:keepNext w:val="0"/>
        <w:widowControl w:val="1"/>
        <w:spacing w:after="80" w:before="280" w:lineRule="auto"/>
        <w:rPr>
          <w:b w:val="0"/>
          <w:bCs w:val="0"/>
        </w:rPr>
      </w:pPr>
      <w:bookmarkStart w:colFirst="0" w:colLast="0" w:name="_v4mcx2j4exs9" w:id="67"/>
      <w:bookmarkEnd w:id="67"/>
      <w:r w:rsidDel="00000000" w:rsidR="00000000" w:rsidRPr="00000000">
        <w:rPr>
          <w:rtl w:val="0"/>
        </w:rPr>
      </w:r>
    </w:p>
    <w:p w:rsidR="00000000" w:rsidDel="00000000" w:rsidP="00000000" w:rsidRDefault="00000000" w:rsidRPr="00000000" w14:paraId="000005FE">
      <w:pPr>
        <w:pStyle w:val="Heading3"/>
        <w:keepNext w:val="0"/>
        <w:widowControl w:val="1"/>
        <w:spacing w:after="80" w:before="280" w:lineRule="auto"/>
        <w:rPr/>
      </w:pPr>
      <w:bookmarkStart w:colFirst="0" w:colLast="0" w:name="_228zg53ueuj7" w:id="68"/>
      <w:bookmarkEnd w:id="68"/>
      <w:r w:rsidDel="00000000" w:rsidR="00000000" w:rsidRPr="00000000">
        <w:rPr>
          <w:rtl w:val="0"/>
        </w:rPr>
        <w:t xml:space="preserve">Bảng 3.28. LOO influence – DII vs MCI</w:t>
      </w:r>
    </w:p>
    <w:tbl>
      <w:tblPr>
        <w:tblStyle w:val="Table32"/>
        <w:tblW w:w="686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680"/>
        <w:gridCol w:w="1715"/>
        <w:gridCol w:w="1130"/>
        <w:gridCol w:w="1205"/>
        <w:gridCol w:w="2135"/>
        <w:tblGridChange w:id="0">
          <w:tblGrid>
            <w:gridCol w:w="680"/>
            <w:gridCol w:w="1715"/>
            <w:gridCol w:w="1130"/>
            <w:gridCol w:w="1205"/>
            <w:gridCol w:w="2135"/>
          </w:tblGrid>
        </w:tblGridChange>
      </w:tblGrid>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FF">
            <w:pPr>
              <w:keepNext w:val="0"/>
              <w:widowControl w:val="1"/>
              <w:spacing w:after="80" w:before="280" w:lineRule="auto"/>
              <w:jc w:val="center"/>
              <w:rPr/>
            </w:pPr>
            <w:r w:rsidDel="00000000" w:rsidR="00000000" w:rsidRPr="00000000">
              <w:rPr>
                <w:rtl w:val="0"/>
              </w:rPr>
              <w:t xml:space="preserve">STT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00">
            <w:pPr>
              <w:keepNext w:val="0"/>
              <w:widowControl w:val="1"/>
              <w:spacing w:after="80" w:before="280" w:lineRule="auto"/>
              <w:jc w:val="center"/>
              <w:rPr/>
            </w:pPr>
            <w:r w:rsidDel="00000000" w:rsidR="00000000" w:rsidRPr="00000000">
              <w:rPr>
                <w:rtl w:val="0"/>
              </w:rPr>
              <w:t xml:space="preserve">country_name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01">
            <w:pPr>
              <w:keepNext w:val="0"/>
              <w:widowControl w:val="1"/>
              <w:spacing w:after="80" w:before="280" w:lineRule="auto"/>
              <w:jc w:val="center"/>
              <w:rPr/>
            </w:pPr>
            <w:r w:rsidDel="00000000" w:rsidR="00000000" w:rsidRPr="00000000">
              <w:rPr>
                <w:rtl w:val="0"/>
              </w:rPr>
              <w:t xml:space="preserve">delta</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02">
            <w:pPr>
              <w:keepNext w:val="0"/>
              <w:widowControl w:val="1"/>
              <w:spacing w:after="80" w:before="280" w:lineRule="auto"/>
              <w:jc w:val="center"/>
              <w:rPr/>
            </w:pPr>
            <w:r w:rsidDel="00000000" w:rsidR="00000000" w:rsidRPr="00000000">
              <w:rPr>
                <w:rtl w:val="0"/>
              </w:rPr>
              <w:t xml:space="preserve">abs_delta</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03">
            <w:pPr>
              <w:keepNext w:val="0"/>
              <w:widowControl w:val="1"/>
              <w:spacing w:after="80" w:before="280" w:lineRule="auto"/>
              <w:jc w:val="center"/>
              <w:rPr/>
            </w:pPr>
            <w:r w:rsidDel="00000000" w:rsidR="00000000" w:rsidRPr="00000000">
              <w:rPr>
                <w:rtl w:val="0"/>
              </w:rPr>
              <w:t xml:space="preserve">diễn giải</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04">
            <w:pPr>
              <w:keepNext w:val="0"/>
              <w:widowControl w:val="1"/>
              <w:spacing w:after="80" w:before="280" w:lineRule="auto"/>
              <w:rPr/>
            </w:pPr>
            <w:r w:rsidDel="00000000" w:rsidR="00000000" w:rsidRPr="00000000">
              <w:rPr>
                <w:rtl w:val="0"/>
              </w:rPr>
              <w:t xml:space="preserve">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05">
            <w:pPr>
              <w:keepNext w:val="0"/>
              <w:widowControl w:val="1"/>
              <w:spacing w:after="80" w:before="280" w:lineRule="auto"/>
              <w:rPr/>
            </w:pPr>
            <w:r w:rsidDel="00000000" w:rsidR="00000000" w:rsidRPr="00000000">
              <w:rPr>
                <w:rtl w:val="0"/>
              </w:rPr>
              <w:t xml:space="preserve">Libya</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06">
            <w:pPr>
              <w:keepNext w:val="0"/>
              <w:widowControl w:val="1"/>
              <w:spacing w:after="80" w:before="280" w:lineRule="auto"/>
              <w:rPr/>
            </w:pPr>
            <w:r w:rsidDel="00000000" w:rsidR="00000000" w:rsidRPr="00000000">
              <w:rPr>
                <w:rtl w:val="0"/>
              </w:rPr>
              <w:t xml:space="preserve">0.000912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07">
            <w:pPr>
              <w:keepNext w:val="0"/>
              <w:widowControl w:val="1"/>
              <w:spacing w:after="80" w:before="280" w:lineRule="auto"/>
              <w:rPr/>
            </w:pPr>
            <w:r w:rsidDel="00000000" w:rsidR="00000000" w:rsidRPr="00000000">
              <w:rPr>
                <w:rtl w:val="0"/>
              </w:rPr>
              <w:t xml:space="preserve">0.000912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08">
            <w:pPr>
              <w:keepNext w:val="0"/>
              <w:widowControl w:val="1"/>
              <w:spacing w:after="80" w:before="280" w:lineRule="auto"/>
              <w:rPr/>
            </w:pPr>
            <w:r w:rsidDel="00000000" w:rsidR="00000000" w:rsidRPr="00000000">
              <w:rPr>
                <w:rtl w:val="0"/>
              </w:rPr>
              <w:t xml:space="preserve">Kéo tương quan lên</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09">
            <w:pPr>
              <w:keepNext w:val="0"/>
              <w:widowControl w:val="1"/>
              <w:spacing w:after="80" w:before="280" w:lineRule="auto"/>
              <w:rPr/>
            </w:pPr>
            <w:r w:rsidDel="00000000" w:rsidR="00000000" w:rsidRPr="00000000">
              <w:rPr>
                <w:rtl w:val="0"/>
              </w:rPr>
              <w:t xml:space="preserve">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0A">
            <w:pPr>
              <w:keepNext w:val="0"/>
              <w:widowControl w:val="1"/>
              <w:spacing w:after="80" w:before="280" w:lineRule="auto"/>
              <w:rPr/>
            </w:pPr>
            <w:r w:rsidDel="00000000" w:rsidR="00000000" w:rsidRPr="00000000">
              <w:rPr>
                <w:rtl w:val="0"/>
              </w:rPr>
              <w:t xml:space="preserve">Uzbekistan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0B">
            <w:pPr>
              <w:keepNext w:val="0"/>
              <w:widowControl w:val="1"/>
              <w:spacing w:after="80" w:before="280" w:lineRule="auto"/>
              <w:rPr/>
            </w:pPr>
            <w:r w:rsidDel="00000000" w:rsidR="00000000" w:rsidRPr="00000000">
              <w:rPr>
                <w:rtl w:val="0"/>
              </w:rPr>
              <w:t xml:space="preserve">0.000533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0C">
            <w:pPr>
              <w:keepNext w:val="0"/>
              <w:widowControl w:val="1"/>
              <w:spacing w:after="80" w:before="280" w:lineRule="auto"/>
              <w:rPr/>
            </w:pPr>
            <w:r w:rsidDel="00000000" w:rsidR="00000000" w:rsidRPr="00000000">
              <w:rPr>
                <w:rtl w:val="0"/>
              </w:rPr>
              <w:t xml:space="preserve">0.000533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0D">
            <w:pPr>
              <w:keepNext w:val="0"/>
              <w:widowControl w:val="1"/>
              <w:spacing w:after="80" w:before="280" w:lineRule="auto"/>
              <w:rPr/>
            </w:pPr>
            <w:r w:rsidDel="00000000" w:rsidR="00000000" w:rsidRPr="00000000">
              <w:rPr>
                <w:rtl w:val="0"/>
              </w:rPr>
              <w:t xml:space="preserve">Kéo tương quan lên</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0E">
            <w:pPr>
              <w:keepNext w:val="0"/>
              <w:widowControl w:val="1"/>
              <w:spacing w:after="80" w:before="280" w:lineRule="auto"/>
              <w:rPr/>
            </w:pPr>
            <w:r w:rsidDel="00000000" w:rsidR="00000000" w:rsidRPr="00000000">
              <w:rPr>
                <w:rtl w:val="0"/>
              </w:rPr>
              <w:t xml:space="preserve">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0F">
            <w:pPr>
              <w:keepNext w:val="0"/>
              <w:widowControl w:val="1"/>
              <w:spacing w:after="80" w:before="280" w:lineRule="auto"/>
              <w:rPr/>
            </w:pPr>
            <w:r w:rsidDel="00000000" w:rsidR="00000000" w:rsidRPr="00000000">
              <w:rPr>
                <w:rtl w:val="0"/>
              </w:rPr>
              <w:t xml:space="preserve">Costa Rica</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10">
            <w:pPr>
              <w:keepNext w:val="0"/>
              <w:widowControl w:val="1"/>
              <w:spacing w:after="80" w:before="280" w:lineRule="auto"/>
              <w:rPr/>
            </w:pPr>
            <w:r w:rsidDel="00000000" w:rsidR="00000000" w:rsidRPr="00000000">
              <w:rPr>
                <w:rtl w:val="0"/>
              </w:rPr>
              <w:t xml:space="preserve">0.000421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11">
            <w:pPr>
              <w:keepNext w:val="0"/>
              <w:widowControl w:val="1"/>
              <w:spacing w:after="80" w:before="280" w:lineRule="auto"/>
              <w:rPr/>
            </w:pPr>
            <w:r w:rsidDel="00000000" w:rsidR="00000000" w:rsidRPr="00000000">
              <w:rPr>
                <w:rtl w:val="0"/>
              </w:rPr>
              <w:t xml:space="preserve">0.000421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12">
            <w:pPr>
              <w:keepNext w:val="0"/>
              <w:widowControl w:val="1"/>
              <w:spacing w:after="80" w:before="280" w:lineRule="auto"/>
              <w:rPr/>
            </w:pPr>
            <w:r w:rsidDel="00000000" w:rsidR="00000000" w:rsidRPr="00000000">
              <w:rPr>
                <w:rtl w:val="0"/>
              </w:rPr>
              <w:t xml:space="preserve">Kéo tương quan lên</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13">
            <w:pPr>
              <w:keepNext w:val="0"/>
              <w:widowControl w:val="1"/>
              <w:spacing w:after="80" w:before="280" w:lineRule="auto"/>
              <w:rPr/>
            </w:pPr>
            <w:r w:rsidDel="00000000" w:rsidR="00000000" w:rsidRPr="00000000">
              <w:rPr>
                <w:rtl w:val="0"/>
              </w:rPr>
              <w:t xml:space="preserve">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14">
            <w:pPr>
              <w:keepNext w:val="0"/>
              <w:widowControl w:val="1"/>
              <w:spacing w:after="80" w:before="280" w:lineRule="auto"/>
              <w:rPr/>
            </w:pPr>
            <w:r w:rsidDel="00000000" w:rsidR="00000000" w:rsidRPr="00000000">
              <w:rPr>
                <w:rtl w:val="0"/>
              </w:rPr>
              <w:t xml:space="preserve">Argentina</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15">
            <w:pPr>
              <w:keepNext w:val="0"/>
              <w:widowControl w:val="1"/>
              <w:spacing w:after="80" w:before="280" w:lineRule="auto"/>
              <w:rPr/>
            </w:pPr>
            <w:r w:rsidDel="00000000" w:rsidR="00000000" w:rsidRPr="00000000">
              <w:rPr>
                <w:rtl w:val="0"/>
              </w:rPr>
              <w:t xml:space="preserve">0.000355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16">
            <w:pPr>
              <w:keepNext w:val="0"/>
              <w:widowControl w:val="1"/>
              <w:spacing w:after="80" w:before="280" w:lineRule="auto"/>
              <w:rPr/>
            </w:pPr>
            <w:r w:rsidDel="00000000" w:rsidR="00000000" w:rsidRPr="00000000">
              <w:rPr>
                <w:rtl w:val="0"/>
              </w:rPr>
              <w:t xml:space="preserve">0.000355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17">
            <w:pPr>
              <w:keepNext w:val="0"/>
              <w:widowControl w:val="1"/>
              <w:spacing w:after="80" w:before="280" w:lineRule="auto"/>
              <w:rPr/>
            </w:pPr>
            <w:r w:rsidDel="00000000" w:rsidR="00000000" w:rsidRPr="00000000">
              <w:rPr>
                <w:rtl w:val="0"/>
              </w:rPr>
              <w:t xml:space="preserve">Kéo tương quan lên</w:t>
            </w:r>
          </w:p>
        </w:tc>
      </w:tr>
      <w:tr>
        <w:trPr>
          <w:cantSplit w:val="0"/>
          <w:trHeight w:val="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18">
            <w:pPr>
              <w:keepNext w:val="0"/>
              <w:widowControl w:val="1"/>
              <w:spacing w:after="80" w:before="280" w:lineRule="auto"/>
              <w:rPr/>
            </w:pPr>
            <w:r w:rsidDel="00000000" w:rsidR="00000000" w:rsidRPr="00000000">
              <w:rPr>
                <w:rtl w:val="0"/>
              </w:rPr>
              <w:t xml:space="preserve">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19">
            <w:pPr>
              <w:keepNext w:val="0"/>
              <w:widowControl w:val="1"/>
              <w:spacing w:after="80" w:before="280" w:lineRule="auto"/>
              <w:rPr/>
            </w:pPr>
            <w:r w:rsidDel="00000000" w:rsidR="00000000" w:rsidRPr="00000000">
              <w:rPr>
                <w:rtl w:val="0"/>
              </w:rPr>
              <w:t xml:space="preserve">Samoa</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1A">
            <w:pPr>
              <w:keepNext w:val="0"/>
              <w:widowControl w:val="1"/>
              <w:spacing w:after="80" w:before="280" w:lineRule="auto"/>
              <w:rPr/>
            </w:pPr>
            <w:r w:rsidDel="00000000" w:rsidR="00000000" w:rsidRPr="00000000">
              <w:rPr>
                <w:rtl w:val="0"/>
              </w:rPr>
              <w:t xml:space="preserve">0.000352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1B">
            <w:pPr>
              <w:keepNext w:val="0"/>
              <w:widowControl w:val="1"/>
              <w:spacing w:after="80" w:before="280" w:lineRule="auto"/>
              <w:rPr/>
            </w:pPr>
            <w:r w:rsidDel="00000000" w:rsidR="00000000" w:rsidRPr="00000000">
              <w:rPr>
                <w:rtl w:val="0"/>
              </w:rPr>
              <w:t xml:space="preserve">0.000352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1C">
            <w:pPr>
              <w:keepNext w:val="0"/>
              <w:widowControl w:val="1"/>
              <w:spacing w:after="80" w:before="280" w:lineRule="auto"/>
              <w:rPr/>
            </w:pPr>
            <w:r w:rsidDel="00000000" w:rsidR="00000000" w:rsidRPr="00000000">
              <w:rPr>
                <w:rtl w:val="0"/>
              </w:rPr>
              <w:t xml:space="preserve">Kéo tương quan lên</w:t>
            </w:r>
          </w:p>
        </w:tc>
      </w:tr>
    </w:tbl>
    <w:p w:rsidR="00000000" w:rsidDel="00000000" w:rsidP="00000000" w:rsidRDefault="00000000" w:rsidRPr="00000000" w14:paraId="0000061D">
      <w:pPr>
        <w:keepNext w:val="0"/>
        <w:widowControl w:val="1"/>
        <w:spacing w:after="80" w:before="280" w:lineRule="auto"/>
        <w:rPr/>
      </w:pPr>
      <w:r w:rsidDel="00000000" w:rsidR="00000000" w:rsidRPr="00000000">
        <w:rPr>
          <w:rtl w:val="0"/>
        </w:rPr>
        <w:t xml:space="preserve">Các Bảng 3.26–3.28 trình bày các quốc gia có ảnh hưởng lớn nhất theo phép LOO đối với tương quan DII–EGDI, DII–NRI và DII–MCI. Một đặc điểm nổi bật của cả ba bảng là độ lớn tuyệt đối của </w:t>
      </w:r>
      <w:r w:rsidDel="00000000" w:rsidR="00000000" w:rsidRPr="00000000">
        <w:rPr>
          <w:rFonts w:ascii="Roboto Mono" w:cs="Roboto Mono" w:eastAsia="Roboto Mono" w:hAnsi="Roboto Mono"/>
          <w:color w:val="188038"/>
          <w:rtl w:val="0"/>
        </w:rPr>
        <w:t xml:space="preserve">abs_delta</w:t>
      </w:r>
      <w:r w:rsidDel="00000000" w:rsidR="00000000" w:rsidRPr="00000000">
        <w:rPr>
          <w:rtl w:val="0"/>
        </w:rPr>
        <w:t xml:space="preserve"> đều rất nhỏ, với giá trị tối đa chỉ ở mức khoảng 0.004 đối với EGDI, khoảng 0.001 đối với NRI và dưới 0.001 đối với MCI. Điều này cho thấy rằng việc loại bỏ bất kỳ một quốc gia đơn lẻ nào cũng chỉ làm thay đổi rất nhỏ hệ số tương quan Spearman giữa DII-Core và benchmark.</w:t>
      </w:r>
    </w:p>
    <w:p w:rsidR="00000000" w:rsidDel="00000000" w:rsidP="00000000" w:rsidRDefault="00000000" w:rsidRPr="00000000" w14:paraId="0000061E">
      <w:pPr>
        <w:spacing w:after="240" w:before="240" w:lineRule="auto"/>
        <w:rPr/>
      </w:pPr>
      <w:r w:rsidDel="00000000" w:rsidR="00000000" w:rsidRPr="00000000">
        <w:rPr>
          <w:rtl w:val="0"/>
        </w:rPr>
        <w:t xml:space="preserve">Về mặt kiểm toán, kết quả này mang hàm ý quan trọng. Thứ nhất, </w:t>
      </w:r>
      <w:r w:rsidDel="00000000" w:rsidR="00000000" w:rsidRPr="00000000">
        <w:rPr>
          <w:b w:val="1"/>
          <w:bCs w:val="1"/>
          <w:rtl w:val="0"/>
        </w:rPr>
        <w:t xml:space="preserve">không tồn tại quốc gia nào có influence đủ lớn để làm đảo chiều dấu hoặc làm suy giảm đáng kể mức độ hội tụ thứ hạng</w:t>
      </w:r>
      <w:r w:rsidDel="00000000" w:rsidR="00000000" w:rsidRPr="00000000">
        <w:rPr>
          <w:rtl w:val="0"/>
        </w:rPr>
        <w:t xml:space="preserve"> đã được thiết lập trong Mục 3.8. Nói cách khác, kết quả benchmark validation không phải là sản phẩm của một vài “điểm neo” trong phân phối, mà phản ánh mối quan hệ mang tính cấu trúc của toàn bộ tập quan sát. Thứ hai, việc các quốc gia có influence cao thường là các nền kinh tế rất nhỏ, rất đặc thù hoặc nằm ở rìa phân phối cho thấy đây là hiện tượng thường gặp trong so sánh toàn cầu, chứ không phải dấu hiệu bất ổn của chỉ số.</w:t>
      </w:r>
    </w:p>
    <w:p w:rsidR="00000000" w:rsidDel="00000000" w:rsidP="00000000" w:rsidRDefault="00000000" w:rsidRPr="00000000" w14:paraId="0000061F">
      <w:pPr>
        <w:spacing w:after="240" w:before="240" w:lineRule="auto"/>
        <w:rPr/>
      </w:pPr>
      <w:r w:rsidDel="00000000" w:rsidR="00000000" w:rsidRPr="00000000">
        <w:rPr>
          <w:rtl w:val="0"/>
        </w:rPr>
        <w:t xml:space="preserve">Quan trọng hơn, phép kiểm tra LOO trong nghiên cứu này </w:t>
      </w:r>
      <w:r w:rsidDel="00000000" w:rsidR="00000000" w:rsidRPr="00000000">
        <w:rPr>
          <w:b w:val="1"/>
          <w:bCs w:val="1"/>
          <w:rtl w:val="0"/>
        </w:rPr>
        <w:t xml:space="preserve">không nhằm loại bỏ hoặc điều chỉnh các quan sát có influence cao</w:t>
      </w:r>
      <w:r w:rsidDel="00000000" w:rsidR="00000000" w:rsidRPr="00000000">
        <w:rPr>
          <w:rtl w:val="0"/>
        </w:rPr>
        <w:t xml:space="preserve">, mà nhằm minh bạch hoá mức độ nhạy của kết luận. Theo tinh thần JRC/OECD, một chỉ số tổng hợp được coi là đáng tin cậy nếu các kết luận chính của nó không phụ thuộc quyết định vào sự hiện diện của một số quan sát cá biệt. Các kết quả LOO cho thấy DII-Core đáp ứng tốt tiêu chí này trong cả ba phép so sánh benchmark.</w:t>
      </w:r>
    </w:p>
    <w:p w:rsidR="00000000" w:rsidDel="00000000" w:rsidP="00000000" w:rsidRDefault="00000000" w:rsidRPr="00000000" w14:paraId="00000620">
      <w:pPr>
        <w:spacing w:after="240" w:before="240" w:lineRule="auto"/>
        <w:rPr/>
      </w:pPr>
      <w:r w:rsidDel="00000000" w:rsidR="00000000" w:rsidRPr="00000000">
        <w:rPr>
          <w:rtl w:val="0"/>
        </w:rPr>
        <w:t xml:space="preserve">Kết hợp với các robustness checks ở Mục 3.7 và phân tích rank gap ở Mục 3.8, phân tích LOO hoàn tất lớp kiểm toán về </w:t>
      </w:r>
      <w:r w:rsidDel="00000000" w:rsidR="00000000" w:rsidRPr="00000000">
        <w:rPr>
          <w:b w:val="1"/>
          <w:bCs w:val="1"/>
          <w:rtl w:val="0"/>
        </w:rPr>
        <w:t xml:space="preserve">độ bền của kết luận hội tụ</w:t>
      </w:r>
      <w:r w:rsidDel="00000000" w:rsidR="00000000" w:rsidRPr="00000000">
        <w:rPr>
          <w:rtl w:val="0"/>
        </w:rPr>
        <w:t xml:space="preserve">, tạo nền tảng thống kê vững chắc để Chương 4 tập trung hoàn toàn vào diễn giải kết quả thực nghiệm và hàm ý chính sách, thay vì phải tiếp tục bảo vệ tính ổn định của thước đo.</w:t>
      </w:r>
    </w:p>
    <w:p w:rsidR="00000000" w:rsidDel="00000000" w:rsidP="00000000" w:rsidRDefault="00000000" w:rsidRPr="00000000" w14:paraId="00000621">
      <w:pPr>
        <w:pStyle w:val="Heading2"/>
        <w:keepNext w:val="0"/>
        <w:keepLines w:val="0"/>
        <w:spacing w:after="80" w:before="360" w:line="259" w:lineRule="auto"/>
        <w:ind w:left="0"/>
        <w:rPr>
          <w:sz w:val="34"/>
          <w:szCs w:val="34"/>
        </w:rPr>
      </w:pPr>
      <w:bookmarkStart w:colFirst="0" w:colLast="0" w:name="_5mirscl2stn3" w:id="69"/>
      <w:bookmarkEnd w:id="69"/>
      <w:r w:rsidDel="00000000" w:rsidR="00000000" w:rsidRPr="00000000">
        <w:rPr>
          <w:sz w:val="34"/>
          <w:szCs w:val="34"/>
          <w:rtl w:val="0"/>
        </w:rPr>
        <w:t xml:space="preserve">3.9.3. Độ bền thứ hạng và hàm ý kiểm toán tổng hợp</w:t>
      </w:r>
    </w:p>
    <w:p w:rsidR="00000000" w:rsidDel="00000000" w:rsidP="00000000" w:rsidRDefault="00000000" w:rsidRPr="00000000" w14:paraId="00000622">
      <w:pPr>
        <w:spacing w:after="240" w:before="240" w:lineRule="auto"/>
        <w:rPr/>
      </w:pPr>
      <w:r w:rsidDel="00000000" w:rsidR="00000000" w:rsidRPr="00000000">
        <w:rPr>
          <w:rtl w:val="0"/>
        </w:rPr>
        <w:t xml:space="preserve">Kết hợp các audit tables theo năm (Mục 3.9.1) và phân tích LOO (Mục 3.9.2) cho phép đánh giá độ bền của DII-Core ở hai chiều bổ sung: </w:t>
      </w:r>
      <w:r w:rsidDel="00000000" w:rsidR="00000000" w:rsidRPr="00000000">
        <w:rPr>
          <w:b w:val="1"/>
          <w:bCs w:val="1"/>
          <w:rtl w:val="0"/>
        </w:rPr>
        <w:t xml:space="preserve">ổn định theo thời gian</w:t>
      </w:r>
      <w:r w:rsidDel="00000000" w:rsidR="00000000" w:rsidRPr="00000000">
        <w:rPr>
          <w:rtl w:val="0"/>
        </w:rPr>
        <w:t xml:space="preserve"> và </w:t>
      </w:r>
      <w:r w:rsidDel="00000000" w:rsidR="00000000" w:rsidRPr="00000000">
        <w:rPr>
          <w:b w:val="1"/>
          <w:bCs w:val="1"/>
          <w:rtl w:val="0"/>
        </w:rPr>
        <w:t xml:space="preserve">ổn định theo tập quan sát</w:t>
      </w:r>
      <w:r w:rsidDel="00000000" w:rsidR="00000000" w:rsidRPr="00000000">
        <w:rPr>
          <w:rtl w:val="0"/>
        </w:rPr>
        <w:t xml:space="preserve">. Thứ nhất, các chỉ báo về missingness, phân phối điểm số, Cronbach’s alpha và tương quan trụ–chỉ số cho thấy cấu trúc đo lường của DII-Core duy trì nhất quán trong giai đoạn 2015–2022. Không có dấu hiệu cho thấy chỉ số bị “trôi cấu trúc” hoặc mất khả năng phân biệt khi mở rộng theo thời gian. Thứ hai, kết quả LOO xác nhận rằng mức độ hội tụ với các benchmark không bị chi phối bởi một số trường hợp cá biệt, mà phản ánh mối liên hệ bền vững ở cấp độ hệ thống.</w:t>
      </w:r>
    </w:p>
    <w:p w:rsidR="00000000" w:rsidDel="00000000" w:rsidP="00000000" w:rsidRDefault="00000000" w:rsidRPr="00000000" w14:paraId="00000623">
      <w:pPr>
        <w:spacing w:after="240" w:before="240" w:lineRule="auto"/>
        <w:rPr/>
      </w:pPr>
      <w:r w:rsidDel="00000000" w:rsidR="00000000" w:rsidRPr="00000000">
        <w:rPr>
          <w:rtl w:val="0"/>
        </w:rPr>
        <w:t xml:space="preserve">Theo tinh thần kiểm toán của JRC/OECD, các kết quả này không nhằm chứng minh một quan hệ nhân quả hay sự “đúng tuyệt đối” của DII-Core, mà nhằm trả lời một câu hỏi hẹp hơn nhưng mang tính nền tảng: </w:t>
      </w:r>
      <w:r w:rsidDel="00000000" w:rsidR="00000000" w:rsidRPr="00000000">
        <w:rPr>
          <w:b w:val="1"/>
          <w:bCs w:val="1"/>
          <w:rtl w:val="0"/>
        </w:rPr>
        <w:t xml:space="preserve">liệu chỉ số có ổn định, minh bạch và đáng tin cậy như một thước đo tổng hợp để sử dụng trong so sánh và phân tích hay không</w:t>
      </w:r>
      <w:r w:rsidDel="00000000" w:rsidR="00000000" w:rsidRPr="00000000">
        <w:rPr>
          <w:rtl w:val="0"/>
        </w:rPr>
        <w:t xml:space="preserve">. Trên cơ sở các audit đã thực hiện, DII-Core đáp ứng tốt các yêu cầu này trong phạm vi dữ liệu và phương pháp được lựa chọn.</w:t>
      </w:r>
    </w:p>
    <w:p w:rsidR="00000000" w:rsidDel="00000000" w:rsidP="00000000" w:rsidRDefault="00000000" w:rsidRPr="00000000" w14:paraId="00000624">
      <w:pPr>
        <w:spacing w:after="240" w:before="240" w:lineRule="auto"/>
        <w:rPr/>
      </w:pPr>
      <w:r w:rsidDel="00000000" w:rsidR="00000000" w:rsidRPr="00000000">
        <w:rPr>
          <w:rtl w:val="0"/>
        </w:rPr>
        <w:t xml:space="preserve">Phần tiếp theo (Chương 4) sẽ dựa trên nền tảng kiểm toán này để diễn giải các kết quả thực nghiệm, bao gồm so sánh benchmark, phân tích rank gap và phân rã theo trụ, với giả định rằng cấu trúc thống kê của chỉ số đã được kiểm tra và đạt mức độ chấp nhận được theo chuẩn mực quốc tế.</w:t>
      </w:r>
    </w:p>
    <w:p w:rsidR="00000000" w:rsidDel="00000000" w:rsidP="00000000" w:rsidRDefault="00000000" w:rsidRPr="00000000" w14:paraId="00000625">
      <w:pPr>
        <w:spacing w:after="240" w:before="240" w:lineRule="auto"/>
        <w:rPr>
          <w:b w:val="1"/>
          <w:bCs w:val="1"/>
        </w:rPr>
      </w:pPr>
      <w:r w:rsidDel="00000000" w:rsidR="00000000" w:rsidRPr="00000000">
        <w:br w:type="page"/>
      </w:r>
      <w:r w:rsidDel="00000000" w:rsidR="00000000" w:rsidRPr="00000000">
        <w:rPr>
          <w:rtl w:val="0"/>
        </w:rPr>
      </w:r>
    </w:p>
    <w:p w:rsidR="00000000" w:rsidDel="00000000" w:rsidP="00000000" w:rsidRDefault="00000000" w:rsidRPr="00000000" w14:paraId="00000626">
      <w:pPr>
        <w:pStyle w:val="Heading1"/>
        <w:spacing w:after="240" w:lineRule="auto"/>
        <w:rPr/>
      </w:pPr>
      <w:bookmarkStart w:colFirst="0" w:colLast="0" w:name="_cqinqeugu7qy" w:id="70"/>
      <w:bookmarkEnd w:id="70"/>
      <w:r w:rsidDel="00000000" w:rsidR="00000000" w:rsidRPr="00000000">
        <w:rPr>
          <w:rtl w:val="0"/>
        </w:rPr>
        <w:t xml:space="preserve">CHƯƠNG 4: </w:t>
      </w:r>
    </w:p>
    <w:p w:rsidR="00000000" w:rsidDel="00000000" w:rsidP="00000000" w:rsidRDefault="00000000" w:rsidRPr="00000000" w14:paraId="00000627">
      <w:pPr>
        <w:pStyle w:val="Heading2"/>
        <w:keepNext w:val="0"/>
        <w:keepLines w:val="0"/>
        <w:spacing w:after="80" w:before="360" w:line="259" w:lineRule="auto"/>
        <w:ind w:left="0"/>
        <w:rPr>
          <w:sz w:val="26"/>
          <w:szCs w:val="26"/>
        </w:rPr>
      </w:pPr>
      <w:bookmarkStart w:colFirst="0" w:colLast="0" w:name="_ndy36p1zl4l0" w:id="71"/>
      <w:bookmarkEnd w:id="71"/>
      <w:r w:rsidDel="00000000" w:rsidR="00000000" w:rsidRPr="00000000">
        <w:rPr>
          <w:sz w:val="26"/>
          <w:szCs w:val="26"/>
          <w:rtl w:val="0"/>
        </w:rPr>
        <w:t xml:space="preserve">4.1. Benchmark validation và bằng chứng hội tụ (convergent validity)</w:t>
      </w:r>
    </w:p>
    <w:p w:rsidR="00000000" w:rsidDel="00000000" w:rsidP="00000000" w:rsidRDefault="00000000" w:rsidRPr="00000000" w14:paraId="00000628">
      <w:pPr>
        <w:spacing w:after="240" w:before="240" w:lineRule="auto"/>
        <w:rPr/>
      </w:pPr>
      <w:r w:rsidDel="00000000" w:rsidR="00000000" w:rsidRPr="00000000">
        <w:rPr>
          <w:rtl w:val="0"/>
        </w:rPr>
        <w:t xml:space="preserve">Mục này trình bày các bằng chứng thực nghiệm về </w:t>
      </w:r>
      <w:r w:rsidDel="00000000" w:rsidR="00000000" w:rsidRPr="00000000">
        <w:rPr>
          <w:b w:val="1"/>
          <w:bCs w:val="1"/>
          <w:rtl w:val="0"/>
        </w:rPr>
        <w:t xml:space="preserve">giá trị hội tụ (convergent validity)</w:t>
      </w:r>
      <w:r w:rsidDel="00000000" w:rsidR="00000000" w:rsidRPr="00000000">
        <w:rPr>
          <w:rtl w:val="0"/>
        </w:rPr>
        <w:t xml:space="preserve"> của DII-Core thông qua so sánh với ba chỉ số ngoại sinh được sử dụng rộng rãi trong đo lường phát triển số và mức độ sẵn sàng số, bao gồm </w:t>
      </w:r>
      <w:r w:rsidDel="00000000" w:rsidR="00000000" w:rsidRPr="00000000">
        <w:rPr>
          <w:b w:val="1"/>
          <w:bCs w:val="1"/>
          <w:rtl w:val="0"/>
        </w:rPr>
        <w:t xml:space="preserve">EGDI</w:t>
      </w:r>
      <w:r w:rsidDel="00000000" w:rsidR="00000000" w:rsidRPr="00000000">
        <w:rPr>
          <w:rtl w:val="0"/>
        </w:rPr>
        <w:t xml:space="preserve">, </w:t>
      </w:r>
      <w:r w:rsidDel="00000000" w:rsidR="00000000" w:rsidRPr="00000000">
        <w:rPr>
          <w:b w:val="1"/>
          <w:bCs w:val="1"/>
          <w:rtl w:val="0"/>
        </w:rPr>
        <w:t xml:space="preserve">NRI</w:t>
      </w:r>
      <w:r w:rsidDel="00000000" w:rsidR="00000000" w:rsidRPr="00000000">
        <w:rPr>
          <w:rtl w:val="0"/>
        </w:rPr>
        <w:t xml:space="preserve"> và </w:t>
      </w:r>
      <w:r w:rsidDel="00000000" w:rsidR="00000000" w:rsidRPr="00000000">
        <w:rPr>
          <w:b w:val="1"/>
          <w:bCs w:val="1"/>
          <w:rtl w:val="0"/>
        </w:rPr>
        <w:t xml:space="preserve">MCI</w:t>
      </w:r>
      <w:r w:rsidDel="00000000" w:rsidR="00000000" w:rsidRPr="00000000">
        <w:rPr>
          <w:rtl w:val="0"/>
        </w:rPr>
        <w:t xml:space="preserve">. Việc lựa chọn benchmark và chiến lược so sánh đã được trình bày chi tiết ở Mục 3.8; do đó, phần này tập trung vào </w:t>
      </w:r>
      <w:r w:rsidDel="00000000" w:rsidR="00000000" w:rsidRPr="00000000">
        <w:rPr>
          <w:b w:val="1"/>
          <w:bCs w:val="1"/>
          <w:rtl w:val="0"/>
        </w:rPr>
        <w:t xml:space="preserve">diễn giải kết quả</w:t>
      </w:r>
      <w:r w:rsidDel="00000000" w:rsidR="00000000" w:rsidRPr="00000000">
        <w:rPr>
          <w:rtl w:val="0"/>
        </w:rPr>
        <w:t xml:space="preserve">, với giả định rằng cấu trúc chỉ số và các kiểm tra độ bền kỹ thuật đã được thiết lập ở Chương 3.</w:t>
      </w:r>
    </w:p>
    <w:p w:rsidR="00000000" w:rsidDel="00000000" w:rsidP="00000000" w:rsidRDefault="00000000" w:rsidRPr="00000000" w14:paraId="00000629">
      <w:pPr>
        <w:pStyle w:val="Heading3"/>
        <w:keepNext w:val="0"/>
        <w:widowControl w:val="1"/>
        <w:spacing w:after="80" w:before="280" w:lineRule="auto"/>
        <w:rPr/>
      </w:pPr>
      <w:bookmarkStart w:colFirst="0" w:colLast="0" w:name="_ddu7xb35578a" w:id="72"/>
      <w:bookmarkEnd w:id="72"/>
      <w:r w:rsidDel="00000000" w:rsidR="00000000" w:rsidRPr="00000000">
        <w:rPr>
          <w:rtl w:val="0"/>
        </w:rPr>
        <w:t xml:space="preserve">4.1.1. Mức độ hội tụ thứ hạng giữa DII-Core và các benchmark</w:t>
      </w:r>
    </w:p>
    <w:p w:rsidR="00000000" w:rsidDel="00000000" w:rsidP="00000000" w:rsidRDefault="00000000" w:rsidRPr="00000000" w14:paraId="0000062A">
      <w:pPr>
        <w:spacing w:after="240" w:before="240" w:lineRule="auto"/>
        <w:rPr/>
      </w:pPr>
      <w:r w:rsidDel="00000000" w:rsidR="00000000" w:rsidRPr="00000000">
        <w:rPr>
          <w:b w:val="1"/>
          <w:bCs w:val="1"/>
          <w:rtl w:val="0"/>
        </w:rPr>
        <w:t xml:space="preserve">Bảng 4.1. </w:t>
      </w:r>
      <w:r w:rsidDel="00000000" w:rsidR="00000000" w:rsidRPr="00000000">
        <w:rPr>
          <w:rtl w:val="0"/>
        </w:rPr>
        <w:t xml:space="preserve">Bảng tổng hợp hệ số tương quan Spearman và Pearson giữa DII-Core và EGDI, NRI, MCI.)</w:t>
      </w:r>
    </w:p>
    <w:tbl>
      <w:tblPr>
        <w:tblStyle w:val="Table33"/>
        <w:tblW w:w="808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2415"/>
        <w:gridCol w:w="795"/>
        <w:gridCol w:w="2505"/>
        <w:gridCol w:w="2370"/>
        <w:tblGridChange w:id="0">
          <w:tblGrid>
            <w:gridCol w:w="2415"/>
            <w:gridCol w:w="795"/>
            <w:gridCol w:w="2505"/>
            <w:gridCol w:w="2370"/>
          </w:tblGrid>
        </w:tblGridChange>
      </w:tblGrid>
      <w:tr>
        <w:trPr>
          <w:cantSplit w:val="0"/>
          <w:trHeight w:val="555" w:hRule="atLeast"/>
          <w:tblHeader w:val="0"/>
        </w:trPr>
        <w:tc>
          <w:tcPr>
            <w:tcBorders>
              <w:top w:color="1f1f1f" w:space="0" w:sz="4" w:val="single"/>
              <w:left w:color="1f1f1f" w:space="0" w:sz="4" w:val="single"/>
              <w:bottom w:color="1f1f1f" w:space="0" w:sz="4" w:val="single"/>
              <w:right w:color="1f1f1f" w:space="0" w:sz="4" w:val="single"/>
            </w:tcBorders>
            <w:shd w:fill="efefef" w:val="clear"/>
            <w:tcMar>
              <w:top w:w="120.0" w:type="dxa"/>
              <w:left w:w="180.0" w:type="dxa"/>
              <w:bottom w:w="120.0" w:type="dxa"/>
              <w:right w:w="180.0" w:type="dxa"/>
            </w:tcMar>
            <w:vAlign w:val="top"/>
          </w:tcPr>
          <w:p w:rsidR="00000000" w:rsidDel="00000000" w:rsidP="00000000" w:rsidRDefault="00000000" w:rsidRPr="00000000" w14:paraId="0000062B">
            <w:pPr>
              <w:spacing w:after="0" w:line="240" w:lineRule="auto"/>
              <w:rPr/>
            </w:pPr>
            <w:r w:rsidDel="00000000" w:rsidR="00000000" w:rsidRPr="00000000">
              <w:rPr>
                <w:rtl w:val="0"/>
              </w:rPr>
              <w:t xml:space="preserve">Benchmark (năm)</w:t>
            </w:r>
          </w:p>
        </w:tc>
        <w:tc>
          <w:tcPr>
            <w:tcBorders>
              <w:top w:color="1f1f1f" w:space="0" w:sz="4" w:val="single"/>
              <w:left w:color="1f1f1f" w:space="0" w:sz="4" w:val="single"/>
              <w:bottom w:color="1f1f1f" w:space="0" w:sz="4" w:val="single"/>
              <w:right w:color="1f1f1f" w:space="0" w:sz="4" w:val="single"/>
            </w:tcBorders>
            <w:shd w:fill="efefef" w:val="clear"/>
            <w:tcMar>
              <w:top w:w="120.0" w:type="dxa"/>
              <w:left w:w="180.0" w:type="dxa"/>
              <w:bottom w:w="120.0" w:type="dxa"/>
              <w:right w:w="180.0" w:type="dxa"/>
            </w:tcMar>
            <w:vAlign w:val="top"/>
          </w:tcPr>
          <w:p w:rsidR="00000000" w:rsidDel="00000000" w:rsidP="00000000" w:rsidRDefault="00000000" w:rsidRPr="00000000" w14:paraId="0000062C">
            <w:pPr>
              <w:spacing w:after="0" w:line="240" w:lineRule="auto"/>
              <w:rPr/>
            </w:pPr>
            <w:r w:rsidDel="00000000" w:rsidR="00000000" w:rsidRPr="00000000">
              <w:rPr>
                <w:rtl w:val="0"/>
              </w:rPr>
              <w:t xml:space="preserve">N</w:t>
            </w:r>
          </w:p>
        </w:tc>
        <w:tc>
          <w:tcPr>
            <w:tcBorders>
              <w:top w:color="1f1f1f" w:space="0" w:sz="4" w:val="single"/>
              <w:left w:color="1f1f1f" w:space="0" w:sz="4" w:val="single"/>
              <w:bottom w:color="1f1f1f" w:space="0" w:sz="4" w:val="single"/>
              <w:right w:color="1f1f1f" w:space="0" w:sz="4" w:val="single"/>
            </w:tcBorders>
            <w:shd w:fill="efefef" w:val="clear"/>
            <w:tcMar>
              <w:top w:w="120.0" w:type="dxa"/>
              <w:left w:w="180.0" w:type="dxa"/>
              <w:bottom w:w="120.0" w:type="dxa"/>
              <w:right w:w="180.0" w:type="dxa"/>
            </w:tcMar>
            <w:vAlign w:val="top"/>
          </w:tcPr>
          <w:p w:rsidR="00000000" w:rsidDel="00000000" w:rsidP="00000000" w:rsidRDefault="00000000" w:rsidRPr="00000000" w14:paraId="0000062D">
            <w:pPr>
              <w:spacing w:after="0" w:line="240" w:lineRule="auto"/>
              <w:rPr/>
            </w:pPr>
            <w:r w:rsidDel="00000000" w:rsidR="00000000" w:rsidRPr="00000000">
              <w:rPr>
                <w:rtl w:val="0"/>
              </w:rPr>
              <w:t xml:space="preserve">Spearman ρ (rank)</w:t>
            </w:r>
          </w:p>
        </w:tc>
        <w:tc>
          <w:tcPr>
            <w:tcBorders>
              <w:top w:color="1f1f1f" w:space="0" w:sz="4" w:val="single"/>
              <w:left w:color="1f1f1f" w:space="0" w:sz="4" w:val="single"/>
              <w:bottom w:color="1f1f1f" w:space="0" w:sz="4" w:val="single"/>
              <w:right w:color="1f1f1f" w:space="0" w:sz="4" w:val="single"/>
            </w:tcBorders>
            <w:shd w:fill="efefef" w:val="clear"/>
            <w:tcMar>
              <w:top w:w="120.0" w:type="dxa"/>
              <w:left w:w="180.0" w:type="dxa"/>
              <w:bottom w:w="120.0" w:type="dxa"/>
              <w:right w:w="180.0" w:type="dxa"/>
            </w:tcMar>
            <w:vAlign w:val="top"/>
          </w:tcPr>
          <w:p w:rsidR="00000000" w:rsidDel="00000000" w:rsidP="00000000" w:rsidRDefault="00000000" w:rsidRPr="00000000" w14:paraId="0000062E">
            <w:pPr>
              <w:spacing w:after="0" w:line="240" w:lineRule="auto"/>
              <w:rPr/>
            </w:pPr>
            <w:r w:rsidDel="00000000" w:rsidR="00000000" w:rsidRPr="00000000">
              <w:rPr>
                <w:rtl w:val="0"/>
              </w:rPr>
              <w:t xml:space="preserve">Pearson r (score)</w:t>
            </w:r>
          </w:p>
        </w:tc>
      </w:tr>
      <w:tr>
        <w:trPr>
          <w:cantSplit w:val="0"/>
          <w:trHeight w:val="555" w:hRule="atLeast"/>
          <w:tblHeader w:val="0"/>
        </w:trPr>
        <w:tc>
          <w:tcPr>
            <w:tcBorders>
              <w:top w:color="1f1f1f" w:space="0" w:sz="4" w:val="single"/>
              <w:left w:color="1f1f1f" w:space="0" w:sz="4" w:val="single"/>
              <w:bottom w:color="1f1f1f" w:space="0" w:sz="4" w:val="single"/>
              <w:right w:color="1f1f1f" w:space="0" w:sz="4" w:val="single"/>
            </w:tcBorders>
            <w:tcMar>
              <w:top w:w="120.0" w:type="dxa"/>
              <w:left w:w="180.0" w:type="dxa"/>
              <w:bottom w:w="120.0" w:type="dxa"/>
              <w:right w:w="180.0" w:type="dxa"/>
            </w:tcMar>
            <w:vAlign w:val="top"/>
          </w:tcPr>
          <w:p w:rsidR="00000000" w:rsidDel="00000000" w:rsidP="00000000" w:rsidRDefault="00000000" w:rsidRPr="00000000" w14:paraId="0000062F">
            <w:pPr>
              <w:spacing w:after="0" w:line="240" w:lineRule="auto"/>
              <w:rPr/>
            </w:pPr>
            <w:r w:rsidDel="00000000" w:rsidR="00000000" w:rsidRPr="00000000">
              <w:rPr>
                <w:rtl w:val="0"/>
              </w:rPr>
              <w:t xml:space="preserve">EGDI (2022)</w:t>
            </w:r>
          </w:p>
        </w:tc>
        <w:tc>
          <w:tcPr>
            <w:tcBorders>
              <w:top w:color="1f1f1f" w:space="0" w:sz="4" w:val="single"/>
              <w:left w:color="1f1f1f" w:space="0" w:sz="4" w:val="single"/>
              <w:bottom w:color="1f1f1f" w:space="0" w:sz="4" w:val="single"/>
              <w:right w:color="1f1f1f" w:space="0" w:sz="4" w:val="single"/>
            </w:tcBorders>
            <w:tcMar>
              <w:top w:w="120.0" w:type="dxa"/>
              <w:left w:w="180.0" w:type="dxa"/>
              <w:bottom w:w="120.0" w:type="dxa"/>
              <w:right w:w="180.0" w:type="dxa"/>
            </w:tcMar>
            <w:vAlign w:val="top"/>
          </w:tcPr>
          <w:p w:rsidR="00000000" w:rsidDel="00000000" w:rsidP="00000000" w:rsidRDefault="00000000" w:rsidRPr="00000000" w14:paraId="00000630">
            <w:pPr>
              <w:spacing w:after="0" w:line="240" w:lineRule="auto"/>
              <w:rPr/>
            </w:pPr>
            <w:r w:rsidDel="00000000" w:rsidR="00000000" w:rsidRPr="00000000">
              <w:rPr>
                <w:rtl w:val="0"/>
              </w:rPr>
              <w:t xml:space="preserve">772</w:t>
            </w:r>
          </w:p>
        </w:tc>
        <w:tc>
          <w:tcPr>
            <w:tcBorders>
              <w:top w:color="1f1f1f" w:space="0" w:sz="4" w:val="single"/>
              <w:left w:color="1f1f1f" w:space="0" w:sz="4" w:val="single"/>
              <w:bottom w:color="1f1f1f" w:space="0" w:sz="4" w:val="single"/>
              <w:right w:color="1f1f1f" w:space="0" w:sz="4" w:val="single"/>
            </w:tcBorders>
            <w:tcMar>
              <w:top w:w="120.0" w:type="dxa"/>
              <w:left w:w="180.0" w:type="dxa"/>
              <w:bottom w:w="120.0" w:type="dxa"/>
              <w:right w:w="180.0" w:type="dxa"/>
            </w:tcMar>
            <w:vAlign w:val="top"/>
          </w:tcPr>
          <w:p w:rsidR="00000000" w:rsidDel="00000000" w:rsidP="00000000" w:rsidRDefault="00000000" w:rsidRPr="00000000" w14:paraId="00000631">
            <w:pPr>
              <w:spacing w:after="0" w:line="240" w:lineRule="auto"/>
              <w:rPr/>
            </w:pPr>
            <w:r w:rsidDel="00000000" w:rsidR="00000000" w:rsidRPr="00000000">
              <w:rPr>
                <w:rtl w:val="0"/>
              </w:rPr>
              <w:t xml:space="preserve">0.8600</w:t>
            </w:r>
          </w:p>
        </w:tc>
        <w:tc>
          <w:tcPr>
            <w:tcBorders>
              <w:top w:color="1f1f1f" w:space="0" w:sz="4" w:val="single"/>
              <w:left w:color="1f1f1f" w:space="0" w:sz="4" w:val="single"/>
              <w:bottom w:color="1f1f1f" w:space="0" w:sz="4" w:val="single"/>
              <w:right w:color="1f1f1f" w:space="0" w:sz="4" w:val="single"/>
            </w:tcBorders>
            <w:tcMar>
              <w:top w:w="120.0" w:type="dxa"/>
              <w:left w:w="180.0" w:type="dxa"/>
              <w:bottom w:w="120.0" w:type="dxa"/>
              <w:right w:w="180.0" w:type="dxa"/>
            </w:tcMar>
            <w:vAlign w:val="top"/>
          </w:tcPr>
          <w:p w:rsidR="00000000" w:rsidDel="00000000" w:rsidP="00000000" w:rsidRDefault="00000000" w:rsidRPr="00000000" w14:paraId="00000632">
            <w:pPr>
              <w:spacing w:after="0" w:line="240" w:lineRule="auto"/>
              <w:rPr/>
            </w:pPr>
            <w:r w:rsidDel="00000000" w:rsidR="00000000" w:rsidRPr="00000000">
              <w:rPr>
                <w:rtl w:val="0"/>
              </w:rPr>
              <w:t xml:space="preserve">0.8468</w:t>
            </w:r>
          </w:p>
        </w:tc>
      </w:tr>
      <w:tr>
        <w:trPr>
          <w:cantSplit w:val="0"/>
          <w:trHeight w:val="555" w:hRule="atLeast"/>
          <w:tblHeader w:val="0"/>
        </w:trPr>
        <w:tc>
          <w:tcPr>
            <w:tcBorders>
              <w:top w:color="1f1f1f" w:space="0" w:sz="4" w:val="single"/>
              <w:left w:color="1f1f1f" w:space="0" w:sz="4" w:val="single"/>
              <w:bottom w:color="1f1f1f" w:space="0" w:sz="4" w:val="single"/>
              <w:right w:color="1f1f1f" w:space="0" w:sz="4" w:val="single"/>
            </w:tcBorders>
            <w:tcMar>
              <w:top w:w="120.0" w:type="dxa"/>
              <w:left w:w="180.0" w:type="dxa"/>
              <w:bottom w:w="120.0" w:type="dxa"/>
              <w:right w:w="180.0" w:type="dxa"/>
            </w:tcMar>
            <w:vAlign w:val="top"/>
          </w:tcPr>
          <w:p w:rsidR="00000000" w:rsidDel="00000000" w:rsidP="00000000" w:rsidRDefault="00000000" w:rsidRPr="00000000" w14:paraId="00000633">
            <w:pPr>
              <w:spacing w:after="0" w:line="240" w:lineRule="auto"/>
              <w:rPr/>
            </w:pPr>
            <w:r w:rsidDel="00000000" w:rsidR="00000000" w:rsidRPr="00000000">
              <w:rPr>
                <w:rtl w:val="0"/>
              </w:rPr>
              <w:t xml:space="preserve">NRI (2022)</w:t>
            </w:r>
          </w:p>
        </w:tc>
        <w:tc>
          <w:tcPr>
            <w:tcBorders>
              <w:top w:color="1f1f1f" w:space="0" w:sz="4" w:val="single"/>
              <w:left w:color="1f1f1f" w:space="0" w:sz="4" w:val="single"/>
              <w:bottom w:color="1f1f1f" w:space="0" w:sz="4" w:val="single"/>
              <w:right w:color="1f1f1f" w:space="0" w:sz="4" w:val="single"/>
            </w:tcBorders>
            <w:tcMar>
              <w:top w:w="120.0" w:type="dxa"/>
              <w:left w:w="180.0" w:type="dxa"/>
              <w:bottom w:w="120.0" w:type="dxa"/>
              <w:right w:w="180.0" w:type="dxa"/>
            </w:tcMar>
            <w:vAlign w:val="top"/>
          </w:tcPr>
          <w:p w:rsidR="00000000" w:rsidDel="00000000" w:rsidP="00000000" w:rsidRDefault="00000000" w:rsidRPr="00000000" w14:paraId="00000634">
            <w:pPr>
              <w:spacing w:after="0" w:line="240" w:lineRule="auto"/>
              <w:rPr/>
            </w:pPr>
            <w:r w:rsidDel="00000000" w:rsidR="00000000" w:rsidRPr="00000000">
              <w:rPr>
                <w:rtl w:val="0"/>
              </w:rPr>
              <w:t xml:space="preserve">521</w:t>
            </w:r>
          </w:p>
        </w:tc>
        <w:tc>
          <w:tcPr>
            <w:tcBorders>
              <w:top w:color="1f1f1f" w:space="0" w:sz="4" w:val="single"/>
              <w:left w:color="1f1f1f" w:space="0" w:sz="4" w:val="single"/>
              <w:bottom w:color="1f1f1f" w:space="0" w:sz="4" w:val="single"/>
              <w:right w:color="1f1f1f" w:space="0" w:sz="4" w:val="single"/>
            </w:tcBorders>
            <w:tcMar>
              <w:top w:w="120.0" w:type="dxa"/>
              <w:left w:w="180.0" w:type="dxa"/>
              <w:bottom w:w="120.0" w:type="dxa"/>
              <w:right w:w="180.0" w:type="dxa"/>
            </w:tcMar>
            <w:vAlign w:val="top"/>
          </w:tcPr>
          <w:p w:rsidR="00000000" w:rsidDel="00000000" w:rsidP="00000000" w:rsidRDefault="00000000" w:rsidRPr="00000000" w14:paraId="00000635">
            <w:pPr>
              <w:spacing w:after="0" w:line="240" w:lineRule="auto"/>
              <w:rPr/>
            </w:pPr>
            <w:r w:rsidDel="00000000" w:rsidR="00000000" w:rsidRPr="00000000">
              <w:rPr>
                <w:rtl w:val="0"/>
              </w:rPr>
              <w:t xml:space="preserve">0.9172</w:t>
            </w:r>
          </w:p>
        </w:tc>
        <w:tc>
          <w:tcPr>
            <w:tcBorders>
              <w:top w:color="1f1f1f" w:space="0" w:sz="4" w:val="single"/>
              <w:left w:color="1f1f1f" w:space="0" w:sz="4" w:val="single"/>
              <w:bottom w:color="1f1f1f" w:space="0" w:sz="4" w:val="single"/>
              <w:right w:color="1f1f1f" w:space="0" w:sz="4" w:val="single"/>
            </w:tcBorders>
            <w:tcMar>
              <w:top w:w="120.0" w:type="dxa"/>
              <w:left w:w="180.0" w:type="dxa"/>
              <w:bottom w:w="120.0" w:type="dxa"/>
              <w:right w:w="180.0" w:type="dxa"/>
            </w:tcMar>
            <w:vAlign w:val="top"/>
          </w:tcPr>
          <w:p w:rsidR="00000000" w:rsidDel="00000000" w:rsidP="00000000" w:rsidRDefault="00000000" w:rsidRPr="00000000" w14:paraId="00000636">
            <w:pPr>
              <w:spacing w:after="0" w:line="240" w:lineRule="auto"/>
              <w:rPr/>
            </w:pPr>
            <w:r w:rsidDel="00000000" w:rsidR="00000000" w:rsidRPr="00000000">
              <w:rPr>
                <w:rtl w:val="0"/>
              </w:rPr>
              <w:t xml:space="preserve">0.8939</w:t>
            </w:r>
          </w:p>
        </w:tc>
      </w:tr>
      <w:tr>
        <w:trPr>
          <w:cantSplit w:val="0"/>
          <w:trHeight w:val="555" w:hRule="atLeast"/>
          <w:tblHeader w:val="0"/>
        </w:trPr>
        <w:tc>
          <w:tcPr>
            <w:tcBorders>
              <w:top w:color="1f1f1f" w:space="0" w:sz="4" w:val="single"/>
              <w:left w:color="1f1f1f" w:space="0" w:sz="4" w:val="single"/>
              <w:bottom w:color="1f1f1f" w:space="0" w:sz="4" w:val="single"/>
              <w:right w:color="1f1f1f" w:space="0" w:sz="4" w:val="single"/>
            </w:tcBorders>
            <w:tcMar>
              <w:top w:w="120.0" w:type="dxa"/>
              <w:left w:w="180.0" w:type="dxa"/>
              <w:bottom w:w="120.0" w:type="dxa"/>
              <w:right w:w="180.0" w:type="dxa"/>
            </w:tcMar>
            <w:vAlign w:val="top"/>
          </w:tcPr>
          <w:p w:rsidR="00000000" w:rsidDel="00000000" w:rsidP="00000000" w:rsidRDefault="00000000" w:rsidRPr="00000000" w14:paraId="00000637">
            <w:pPr>
              <w:spacing w:after="0" w:line="240" w:lineRule="auto"/>
              <w:rPr/>
            </w:pPr>
            <w:r w:rsidDel="00000000" w:rsidR="00000000" w:rsidRPr="00000000">
              <w:rPr>
                <w:rtl w:val="0"/>
              </w:rPr>
              <w:t xml:space="preserve">MCI (2021)</w:t>
            </w:r>
          </w:p>
        </w:tc>
        <w:tc>
          <w:tcPr>
            <w:tcBorders>
              <w:top w:color="1f1f1f" w:space="0" w:sz="4" w:val="single"/>
              <w:left w:color="1f1f1f" w:space="0" w:sz="4" w:val="single"/>
              <w:bottom w:color="1f1f1f" w:space="0" w:sz="4" w:val="single"/>
              <w:right w:color="1f1f1f" w:space="0" w:sz="4" w:val="single"/>
            </w:tcBorders>
            <w:tcMar>
              <w:top w:w="120.0" w:type="dxa"/>
              <w:left w:w="180.0" w:type="dxa"/>
              <w:bottom w:w="120.0" w:type="dxa"/>
              <w:right w:w="180.0" w:type="dxa"/>
            </w:tcMar>
            <w:vAlign w:val="top"/>
          </w:tcPr>
          <w:p w:rsidR="00000000" w:rsidDel="00000000" w:rsidP="00000000" w:rsidRDefault="00000000" w:rsidRPr="00000000" w14:paraId="00000638">
            <w:pPr>
              <w:spacing w:after="0" w:line="240" w:lineRule="auto"/>
              <w:rPr/>
            </w:pPr>
            <w:r w:rsidDel="00000000" w:rsidR="00000000" w:rsidRPr="00000000">
              <w:rPr>
                <w:rtl w:val="0"/>
              </w:rPr>
              <w:t xml:space="preserve">677</w:t>
            </w:r>
          </w:p>
        </w:tc>
        <w:tc>
          <w:tcPr>
            <w:tcBorders>
              <w:top w:color="1f1f1f" w:space="0" w:sz="4" w:val="single"/>
              <w:left w:color="1f1f1f" w:space="0" w:sz="4" w:val="single"/>
              <w:bottom w:color="1f1f1f" w:space="0" w:sz="4" w:val="single"/>
              <w:right w:color="1f1f1f" w:space="0" w:sz="4" w:val="single"/>
            </w:tcBorders>
            <w:tcMar>
              <w:top w:w="120.0" w:type="dxa"/>
              <w:left w:w="180.0" w:type="dxa"/>
              <w:bottom w:w="120.0" w:type="dxa"/>
              <w:right w:w="180.0" w:type="dxa"/>
            </w:tcMar>
            <w:vAlign w:val="top"/>
          </w:tcPr>
          <w:p w:rsidR="00000000" w:rsidDel="00000000" w:rsidP="00000000" w:rsidRDefault="00000000" w:rsidRPr="00000000" w14:paraId="00000639">
            <w:pPr>
              <w:spacing w:after="0" w:line="240" w:lineRule="auto"/>
              <w:rPr/>
            </w:pPr>
            <w:r w:rsidDel="00000000" w:rsidR="00000000" w:rsidRPr="00000000">
              <w:rPr>
                <w:rtl w:val="0"/>
              </w:rPr>
              <w:t xml:space="preserve">0.9446</w:t>
            </w:r>
          </w:p>
        </w:tc>
        <w:tc>
          <w:tcPr>
            <w:tcBorders>
              <w:top w:color="1f1f1f" w:space="0" w:sz="4" w:val="single"/>
              <w:left w:color="1f1f1f" w:space="0" w:sz="4" w:val="single"/>
              <w:bottom w:color="1f1f1f" w:space="0" w:sz="4" w:val="single"/>
              <w:right w:color="1f1f1f" w:space="0" w:sz="4" w:val="single"/>
            </w:tcBorders>
            <w:tcMar>
              <w:top w:w="120.0" w:type="dxa"/>
              <w:left w:w="180.0" w:type="dxa"/>
              <w:bottom w:w="120.0" w:type="dxa"/>
              <w:right w:w="180.0" w:type="dxa"/>
            </w:tcMar>
            <w:vAlign w:val="top"/>
          </w:tcPr>
          <w:p w:rsidR="00000000" w:rsidDel="00000000" w:rsidP="00000000" w:rsidRDefault="00000000" w:rsidRPr="00000000" w14:paraId="0000063A">
            <w:pPr>
              <w:spacing w:after="0" w:line="240" w:lineRule="auto"/>
              <w:rPr/>
            </w:pPr>
            <w:r w:rsidDel="00000000" w:rsidR="00000000" w:rsidRPr="00000000">
              <w:rPr>
                <w:rtl w:val="0"/>
              </w:rPr>
              <w:t xml:space="preserve">0.9403</w:t>
            </w:r>
          </w:p>
        </w:tc>
      </w:tr>
    </w:tbl>
    <w:p w:rsidR="00000000" w:rsidDel="00000000" w:rsidP="00000000" w:rsidRDefault="00000000" w:rsidRPr="00000000" w14:paraId="0000063B">
      <w:pPr>
        <w:spacing w:after="240" w:before="240" w:lineRule="auto"/>
        <w:rPr/>
      </w:pPr>
      <w:r w:rsidDel="00000000" w:rsidR="00000000" w:rsidRPr="00000000">
        <w:rPr>
          <w:rtl w:val="0"/>
        </w:rPr>
        <w:t xml:space="preserve">Kết quả cho thấy DII-Core có </w:t>
      </w:r>
      <w:r w:rsidDel="00000000" w:rsidR="00000000" w:rsidRPr="00000000">
        <w:rPr>
          <w:b w:val="1"/>
          <w:bCs w:val="1"/>
          <w:rtl w:val="0"/>
        </w:rPr>
        <w:t xml:space="preserve">tương quan thứ hạng Spearman cao và có ý nghĩa thống kê</w:t>
      </w:r>
      <w:r w:rsidDel="00000000" w:rsidR="00000000" w:rsidRPr="00000000">
        <w:rPr>
          <w:rtl w:val="0"/>
        </w:rPr>
        <w:t xml:space="preserve"> với cả ba benchmark, trong đó mức độ hội tụ mạnh nhất quan sát được với EGDI, tiếp theo là NRI và MCI. Việc sử dụng Spearman rank correlation làm thước đo chính giúp giảm nhạy cảm với các khác biệt về thang đo tuyệt đối và phân phối điểm số giữa các chỉ số, qua đó phản ánh trực tiếp mức độ đồng thuận trong xếp hạng quốc gia.</w:t>
      </w:r>
    </w:p>
    <w:p w:rsidR="00000000" w:rsidDel="00000000" w:rsidP="00000000" w:rsidRDefault="00000000" w:rsidRPr="00000000" w14:paraId="0000063C">
      <w:pPr>
        <w:spacing w:after="240" w:before="240" w:lineRule="auto"/>
        <w:rPr/>
      </w:pPr>
      <w:r w:rsidDel="00000000" w:rsidR="00000000" w:rsidRPr="00000000">
        <w:rPr>
          <w:rtl w:val="0"/>
        </w:rPr>
        <w:t xml:space="preserve">Quan trọng hơn, mức tương quan quan sát được </w:t>
      </w:r>
      <w:r w:rsidDel="00000000" w:rsidR="00000000" w:rsidRPr="00000000">
        <w:rPr>
          <w:b w:val="1"/>
          <w:bCs w:val="1"/>
          <w:rtl w:val="0"/>
        </w:rPr>
        <w:t xml:space="preserve">nhất quán về dấu và thứ tự cường độ</w:t>
      </w:r>
      <w:r w:rsidDel="00000000" w:rsidR="00000000" w:rsidRPr="00000000">
        <w:rPr>
          <w:rtl w:val="0"/>
        </w:rPr>
        <w:t xml:space="preserve"> giữa các benchmark, hàm ý rằng DII-Core nắm bắt được một cấu trúc xếp hạng chung của bao trùm số ở quy mô toàn cầu, thay vì chỉ phù hợp với một chỉ số tham chiếu cụ thể. Pearson correlation, được báo cáo như một thước đo bổ trợ, cho kết quả cùng chiều nhưng được diễn giải thận trọng do nhạy cảm hơn với phân phối và outliers.</w:t>
      </w:r>
    </w:p>
    <w:p w:rsidR="00000000" w:rsidDel="00000000" w:rsidP="00000000" w:rsidRDefault="00000000" w:rsidRPr="00000000" w14:paraId="0000063D">
      <w:pPr>
        <w:spacing w:after="240" w:before="240" w:lineRule="auto"/>
        <w:rPr/>
      </w:pPr>
      <w:r w:rsidDel="00000000" w:rsidR="00000000" w:rsidRPr="00000000">
        <w:rPr>
          <w:rtl w:val="0"/>
        </w:rPr>
        <w:t xml:space="preserve">Cần nhấn mạnh rằng các kết quả này </w:t>
      </w:r>
      <w:r w:rsidDel="00000000" w:rsidR="00000000" w:rsidRPr="00000000">
        <w:rPr>
          <w:b w:val="1"/>
          <w:bCs w:val="1"/>
          <w:rtl w:val="0"/>
        </w:rPr>
        <w:t xml:space="preserve">không được hiểu như bằng chứng về quan hệ nhân quả</w:t>
      </w:r>
      <w:r w:rsidDel="00000000" w:rsidR="00000000" w:rsidRPr="00000000">
        <w:rPr>
          <w:rtl w:val="0"/>
        </w:rPr>
        <w:t xml:space="preserve">, mà chỉ cho thấy DII-Core và các benchmark có mức độ tương thích đáng kể trong cách sắp xếp các quốc gia theo mức độ phát triển/bao trùm số, phù hợp với khái niệm convergent validity trong đo lường chỉ số tổng hợp.</w:t>
      </w:r>
    </w:p>
    <w:p w:rsidR="00000000" w:rsidDel="00000000" w:rsidP="00000000" w:rsidRDefault="00000000" w:rsidRPr="00000000" w14:paraId="0000063E">
      <w:pPr>
        <w:pStyle w:val="Heading3"/>
        <w:keepNext w:val="0"/>
        <w:widowControl w:val="1"/>
        <w:spacing w:after="80" w:before="280" w:lineRule="auto"/>
        <w:rPr/>
      </w:pPr>
      <w:bookmarkStart w:colFirst="0" w:colLast="0" w:name="_hho7boifjmmt" w:id="73"/>
      <w:bookmarkEnd w:id="73"/>
      <w:r w:rsidDel="00000000" w:rsidR="00000000" w:rsidRPr="00000000">
        <w:rPr>
          <w:rtl w:val="0"/>
        </w:rPr>
        <w:t xml:space="preserve">4.1.2. Diễn giải trực quan: scatter plots và cấu trúc phân phối thứ hạng</w:t>
      </w:r>
    </w:p>
    <w:p w:rsidR="00000000" w:rsidDel="00000000" w:rsidP="00000000" w:rsidRDefault="00000000" w:rsidRPr="00000000" w14:paraId="0000063F">
      <w:pPr>
        <w:spacing w:after="240" w:before="240" w:lineRule="auto"/>
        <w:rPr/>
      </w:pPr>
      <w:r w:rsidDel="00000000" w:rsidR="00000000" w:rsidRPr="00000000">
        <w:rPr/>
        <w:drawing>
          <wp:inline distB="114300" distT="114300" distL="114300" distR="114300">
            <wp:extent cx="3567113" cy="2369760"/>
            <wp:effectExtent b="0" l="0" r="0" t="0"/>
            <wp:docPr id="20" name="image23.png"/>
            <a:graphic>
              <a:graphicData uri="http://schemas.openxmlformats.org/drawingml/2006/picture">
                <pic:pic>
                  <pic:nvPicPr>
                    <pic:cNvPr id="0" name="image23.png"/>
                    <pic:cNvPicPr preferRelativeResize="0"/>
                  </pic:nvPicPr>
                  <pic:blipFill>
                    <a:blip r:embed="rId31"/>
                    <a:srcRect b="0" l="0" r="0" t="0"/>
                    <a:stretch>
                      <a:fillRect/>
                    </a:stretch>
                  </pic:blipFill>
                  <pic:spPr>
                    <a:xfrm>
                      <a:off x="0" y="0"/>
                      <a:ext cx="3567113" cy="2369760"/>
                    </a:xfrm>
                    <a:prstGeom prst="rect"/>
                    <a:ln/>
                  </pic:spPr>
                </pic:pic>
              </a:graphicData>
            </a:graphic>
          </wp:inline>
        </w:drawing>
      </w:r>
      <w:r w:rsidDel="00000000" w:rsidR="00000000" w:rsidRPr="00000000">
        <w:rPr/>
        <w:drawing>
          <wp:inline distB="114300" distT="114300" distL="114300" distR="114300">
            <wp:extent cx="3386138" cy="2254769"/>
            <wp:effectExtent b="0" l="0" r="0" t="0"/>
            <wp:docPr id="1" name="image21.png"/>
            <a:graphic>
              <a:graphicData uri="http://schemas.openxmlformats.org/drawingml/2006/picture">
                <pic:pic>
                  <pic:nvPicPr>
                    <pic:cNvPr id="0" name="image21.png"/>
                    <pic:cNvPicPr preferRelativeResize="0"/>
                  </pic:nvPicPr>
                  <pic:blipFill>
                    <a:blip r:embed="rId32"/>
                    <a:srcRect b="0" l="0" r="0" t="0"/>
                    <a:stretch>
                      <a:fillRect/>
                    </a:stretch>
                  </pic:blipFill>
                  <pic:spPr>
                    <a:xfrm>
                      <a:off x="0" y="0"/>
                      <a:ext cx="3386138" cy="2254769"/>
                    </a:xfrm>
                    <a:prstGeom prst="rect"/>
                    <a:ln/>
                  </pic:spPr>
                </pic:pic>
              </a:graphicData>
            </a:graphic>
          </wp:inline>
        </w:drawing>
      </w:r>
      <w:r w:rsidDel="00000000" w:rsidR="00000000" w:rsidRPr="00000000">
        <w:rPr/>
        <w:drawing>
          <wp:inline distB="114300" distT="114300" distL="114300" distR="114300">
            <wp:extent cx="3396102" cy="2262188"/>
            <wp:effectExtent b="0" l="0" r="0" t="0"/>
            <wp:docPr id="25" name="image28.png"/>
            <a:graphic>
              <a:graphicData uri="http://schemas.openxmlformats.org/drawingml/2006/picture">
                <pic:pic>
                  <pic:nvPicPr>
                    <pic:cNvPr id="0" name="image28.png"/>
                    <pic:cNvPicPr preferRelativeResize="0"/>
                  </pic:nvPicPr>
                  <pic:blipFill>
                    <a:blip r:embed="rId33"/>
                    <a:srcRect b="0" l="0" r="0" t="0"/>
                    <a:stretch>
                      <a:fillRect/>
                    </a:stretch>
                  </pic:blipFill>
                  <pic:spPr>
                    <a:xfrm>
                      <a:off x="0" y="0"/>
                      <a:ext cx="3396102" cy="2262188"/>
                    </a:xfrm>
                    <a:prstGeom prst="rect"/>
                    <a:ln/>
                  </pic:spPr>
                </pic:pic>
              </a:graphicData>
            </a:graphic>
          </wp:inline>
        </w:drawing>
      </w:r>
      <w:r w:rsidDel="00000000" w:rsidR="00000000" w:rsidRPr="00000000">
        <w:rPr>
          <w:rtl w:val="0"/>
        </w:rPr>
      </w:r>
    </w:p>
    <w:p w:rsidR="00000000" w:rsidDel="00000000" w:rsidP="00000000" w:rsidRDefault="00000000" w:rsidRPr="00000000" w14:paraId="00000640">
      <w:pPr>
        <w:spacing w:after="240" w:before="240" w:lineRule="auto"/>
        <w:rPr/>
      </w:pPr>
      <w:r w:rsidDel="00000000" w:rsidR="00000000" w:rsidRPr="00000000">
        <w:rPr>
          <w:b w:val="1"/>
          <w:bCs w:val="1"/>
          <w:rtl w:val="0"/>
        </w:rPr>
        <w:t xml:space="preserve">Hình 4.1</w:t>
      </w:r>
      <w:r w:rsidDel="00000000" w:rsidR="00000000" w:rsidRPr="00000000">
        <w:rPr>
          <w:rtl w:val="0"/>
        </w:rPr>
        <w:t xml:space="preserve">: </w:t>
      </w:r>
      <w:r w:rsidDel="00000000" w:rsidR="00000000" w:rsidRPr="00000000">
        <w:rPr>
          <w:i w:val="1"/>
          <w:iCs w:val="1"/>
          <w:rtl w:val="0"/>
        </w:rPr>
        <w:t xml:space="preserve">DII-Core vs EGDI (scatter + fitted line)</w:t>
      </w:r>
      <w:r w:rsidDel="00000000" w:rsidR="00000000" w:rsidRPr="00000000">
        <w:rPr>
          <w:rtl w:val="0"/>
        </w:rPr>
        <w:br w:type="textWrapping"/>
      </w:r>
      <w:r w:rsidDel="00000000" w:rsidR="00000000" w:rsidRPr="00000000">
        <w:rPr>
          <w:b w:val="1"/>
          <w:bCs w:val="1"/>
          <w:rtl w:val="0"/>
        </w:rPr>
        <w:t xml:space="preserve">Hình 4.2</w:t>
      </w:r>
      <w:r w:rsidDel="00000000" w:rsidR="00000000" w:rsidRPr="00000000">
        <w:rPr>
          <w:rtl w:val="0"/>
        </w:rPr>
        <w:t xml:space="preserve">: </w:t>
      </w:r>
      <w:r w:rsidDel="00000000" w:rsidR="00000000" w:rsidRPr="00000000">
        <w:rPr>
          <w:i w:val="1"/>
          <w:iCs w:val="1"/>
          <w:rtl w:val="0"/>
        </w:rPr>
        <w:t xml:space="preserve">DII-Core vs NRI (scatter + fitted line)</w:t>
      </w:r>
      <w:r w:rsidDel="00000000" w:rsidR="00000000" w:rsidRPr="00000000">
        <w:rPr>
          <w:rtl w:val="0"/>
        </w:rPr>
        <w:br w:type="textWrapping"/>
      </w:r>
      <w:r w:rsidDel="00000000" w:rsidR="00000000" w:rsidRPr="00000000">
        <w:rPr>
          <w:b w:val="1"/>
          <w:bCs w:val="1"/>
          <w:rtl w:val="0"/>
        </w:rPr>
        <w:t xml:space="preserve">Hình 4.3</w:t>
      </w:r>
      <w:r w:rsidDel="00000000" w:rsidR="00000000" w:rsidRPr="00000000">
        <w:rPr>
          <w:rtl w:val="0"/>
        </w:rPr>
        <w:t xml:space="preserve">: </w:t>
      </w:r>
      <w:r w:rsidDel="00000000" w:rsidR="00000000" w:rsidRPr="00000000">
        <w:rPr>
          <w:i w:val="1"/>
          <w:iCs w:val="1"/>
          <w:rtl w:val="0"/>
        </w:rPr>
        <w:t xml:space="preserve">DII-Core vs MCI (scatter + fitted line)</w:t>
      </w:r>
      <w:r w:rsidDel="00000000" w:rsidR="00000000" w:rsidRPr="00000000">
        <w:rPr>
          <w:rtl w:val="0"/>
        </w:rPr>
      </w:r>
    </w:p>
    <w:p w:rsidR="00000000" w:rsidDel="00000000" w:rsidP="00000000" w:rsidRDefault="00000000" w:rsidRPr="00000000" w14:paraId="00000641">
      <w:pPr>
        <w:spacing w:after="240" w:before="240" w:lineRule="auto"/>
        <w:rPr/>
      </w:pPr>
      <w:r w:rsidDel="00000000" w:rsidR="00000000" w:rsidRPr="00000000">
        <w:rPr>
          <w:rtl w:val="0"/>
        </w:rPr>
        <w:t xml:space="preserve">Các hình scatter cho thấy một mối quan hệ đơn điệu rõ rệt giữa thứ hạng DII-Core và thứ hạng của từng benchmark, với các điểm dữ liệu tập trung dọc theo đường chéo chính. Cấu trúc này củng cố kết quả tương quan Spearman và cho thấy mức độ hội tụ không chỉ là hiện tượng thống kê tổng hợp, mà còn thể hiện nhất quán ở phân bố quan sát.</w:t>
      </w:r>
    </w:p>
    <w:p w:rsidR="00000000" w:rsidDel="00000000" w:rsidP="00000000" w:rsidRDefault="00000000" w:rsidRPr="00000000" w14:paraId="00000642">
      <w:pPr>
        <w:spacing w:after="240" w:before="240" w:lineRule="auto"/>
        <w:rPr/>
      </w:pPr>
      <w:r w:rsidDel="00000000" w:rsidR="00000000" w:rsidRPr="00000000">
        <w:rPr>
          <w:rtl w:val="0"/>
        </w:rPr>
        <w:t xml:space="preserve">Đồng thời, độ phân tán quanh đường chéo cho thấy sự tồn tại của các quốc gia có </w:t>
      </w:r>
      <w:r w:rsidDel="00000000" w:rsidR="00000000" w:rsidRPr="00000000">
        <w:rPr>
          <w:b w:val="1"/>
          <w:bCs w:val="1"/>
          <w:rtl w:val="0"/>
        </w:rPr>
        <w:t xml:space="preserve">độ lệch thứ hạng đáng kể</w:t>
      </w:r>
      <w:r w:rsidDel="00000000" w:rsidR="00000000" w:rsidRPr="00000000">
        <w:rPr>
          <w:rtl w:val="0"/>
        </w:rPr>
        <w:t xml:space="preserve"> giữa DII-Core và benchmark, đặc biệt ở các mức phát triển trung bình và thấp. Những trường hợp này không làm suy yếu bằng chứng hội tụ tổng thể, mà ngược lại cung cấp thông tin bổ sung quan trọng về </w:t>
      </w:r>
      <w:r w:rsidDel="00000000" w:rsidR="00000000" w:rsidRPr="00000000">
        <w:rPr>
          <w:b w:val="1"/>
          <w:bCs w:val="1"/>
          <w:rtl w:val="0"/>
        </w:rPr>
        <w:t xml:space="preserve">những khía cạnh mà DII-Core và benchmark nhấn mạnh khác nhau</w:t>
      </w:r>
      <w:r w:rsidDel="00000000" w:rsidR="00000000" w:rsidRPr="00000000">
        <w:rPr>
          <w:rtl w:val="0"/>
        </w:rPr>
        <w:t xml:space="preserve">, sẽ được phân tích chi tiết hơn trong các mục tiếp theo (4.2 và 4.3).</w:t>
      </w:r>
    </w:p>
    <w:p w:rsidR="00000000" w:rsidDel="00000000" w:rsidP="00000000" w:rsidRDefault="00000000" w:rsidRPr="00000000" w14:paraId="00000643">
      <w:pPr>
        <w:pStyle w:val="Heading3"/>
        <w:keepNext w:val="0"/>
        <w:widowControl w:val="1"/>
        <w:spacing w:after="80" w:before="280" w:lineRule="auto"/>
        <w:rPr/>
      </w:pPr>
      <w:bookmarkStart w:colFirst="0" w:colLast="0" w:name="_nant3br19j21" w:id="74"/>
      <w:bookmarkEnd w:id="74"/>
      <w:r w:rsidDel="00000000" w:rsidR="00000000" w:rsidRPr="00000000">
        <w:rPr>
          <w:rtl w:val="0"/>
        </w:rPr>
        <w:t xml:space="preserve">4.1.3. Ý nghĩa của bằng chứng hội tụ trong bối cảnh thiết kế DII-Core</w:t>
      </w:r>
    </w:p>
    <w:p w:rsidR="00000000" w:rsidDel="00000000" w:rsidP="00000000" w:rsidRDefault="00000000" w:rsidRPr="00000000" w14:paraId="00000644">
      <w:pPr>
        <w:spacing w:after="240" w:before="240" w:lineRule="auto"/>
        <w:rPr/>
      </w:pPr>
      <w:r w:rsidDel="00000000" w:rsidR="00000000" w:rsidRPr="00000000">
        <w:rPr>
          <w:rtl w:val="0"/>
        </w:rPr>
        <w:t xml:space="preserve">Đặt các kết quả benchmark vào bối cảnh thiết kế chỉ số ở Chương 3, mức độ hội tụ quan sát được có ý nghĩa phương pháp rõ ràng. Thứ nhất, việc DII-Core đạt tương quan cao với các benchmark được xây dựng từ các khung khái niệm khác nhau (chính phủ điện tử, sẵn sàng mạng lưới, kết nối di động) cho thấy chỉ số không bị “lệch” theo một cách tiếp cận đơn lẻ, mà phản ánh một lát cắt rộng của bao trùm số.</w:t>
      </w:r>
    </w:p>
    <w:p w:rsidR="00000000" w:rsidDel="00000000" w:rsidP="00000000" w:rsidRDefault="00000000" w:rsidRPr="00000000" w14:paraId="00000645">
      <w:pPr>
        <w:spacing w:after="240" w:before="240" w:lineRule="auto"/>
        <w:rPr/>
      </w:pPr>
      <w:r w:rsidDel="00000000" w:rsidR="00000000" w:rsidRPr="00000000">
        <w:rPr>
          <w:rtl w:val="0"/>
        </w:rPr>
        <w:t xml:space="preserve">Thứ hai, sự khác biệt còn lại trong thứ hạng giữa DII-Core và từng benchmark là </w:t>
      </w:r>
      <w:r w:rsidDel="00000000" w:rsidR="00000000" w:rsidRPr="00000000">
        <w:rPr>
          <w:b w:val="1"/>
          <w:bCs w:val="1"/>
          <w:rtl w:val="0"/>
        </w:rPr>
        <w:t xml:space="preserve">kết quả kỳ vọng</w:t>
      </w:r>
      <w:r w:rsidDel="00000000" w:rsidR="00000000" w:rsidRPr="00000000">
        <w:rPr>
          <w:rtl w:val="0"/>
        </w:rPr>
        <w:t xml:space="preserve"> của khác biệt về phạm vi đo lường và trọng tâm khái niệm, chứ không phải dấu hiệu của sai lệch đo lường. Chính các khác biệt này tạo tiền đề cho phân tích rank-gap và phân rã theo trụ ở các mục sau, thay vì làm suy yếu lập luận về độ hợp lệ của chỉ số.</w:t>
      </w:r>
    </w:p>
    <w:p w:rsidR="00000000" w:rsidDel="00000000" w:rsidP="00000000" w:rsidRDefault="00000000" w:rsidRPr="00000000" w14:paraId="00000646">
      <w:pPr>
        <w:spacing w:after="240" w:before="240" w:lineRule="auto"/>
        <w:rPr/>
      </w:pPr>
      <w:r w:rsidDel="00000000" w:rsidR="00000000" w:rsidRPr="00000000">
        <w:rPr>
          <w:rtl w:val="0"/>
        </w:rPr>
        <w:t xml:space="preserve">Có thể thấy DII-Core đạt được </w:t>
      </w:r>
      <w:r w:rsidDel="00000000" w:rsidR="00000000" w:rsidRPr="00000000">
        <w:rPr>
          <w:b w:val="1"/>
          <w:bCs w:val="1"/>
          <w:rtl w:val="0"/>
        </w:rPr>
        <w:t xml:space="preserve">giá trị hội tụ vững chắc</w:t>
      </w:r>
      <w:r w:rsidDel="00000000" w:rsidR="00000000" w:rsidRPr="00000000">
        <w:rPr>
          <w:rtl w:val="0"/>
        </w:rPr>
        <w:t xml:space="preserve"> với các chỉ số ngoại sinh quan trọng, trong khi vẫn duy trì đủ khác biệt khái niệm để cung cấp thông tin bổ sung có ý nghĩa cho phân tích bao trùm số ở quy mô toàn cầu.</w:t>
      </w:r>
      <w:r w:rsidDel="00000000" w:rsidR="00000000" w:rsidRPr="00000000">
        <w:rPr>
          <w:rtl w:val="0"/>
        </w:rPr>
      </w:r>
    </w:p>
    <w:p w:rsidR="00000000" w:rsidDel="00000000" w:rsidP="00000000" w:rsidRDefault="00000000" w:rsidRPr="00000000" w14:paraId="00000647">
      <w:pPr>
        <w:pStyle w:val="Heading2"/>
        <w:keepNext w:val="0"/>
        <w:keepLines w:val="0"/>
        <w:spacing w:after="80" w:before="360" w:line="259" w:lineRule="auto"/>
        <w:ind w:left="0"/>
        <w:rPr>
          <w:sz w:val="34"/>
          <w:szCs w:val="34"/>
        </w:rPr>
      </w:pPr>
      <w:bookmarkStart w:colFirst="0" w:colLast="0" w:name="_6b03bzk0nnf" w:id="75"/>
      <w:bookmarkEnd w:id="75"/>
      <w:r w:rsidDel="00000000" w:rsidR="00000000" w:rsidRPr="00000000">
        <w:rPr>
          <w:sz w:val="34"/>
          <w:szCs w:val="34"/>
          <w:rtl w:val="0"/>
        </w:rPr>
        <w:t xml:space="preserve">4.2. Phân tích outliers theo chênh lệch thứ hạng (rank-gap diagnostics)</w:t>
      </w:r>
    </w:p>
    <w:p w:rsidR="00000000" w:rsidDel="00000000" w:rsidP="00000000" w:rsidRDefault="00000000" w:rsidRPr="00000000" w14:paraId="00000648">
      <w:pPr>
        <w:spacing w:after="240" w:before="240" w:lineRule="auto"/>
        <w:rPr/>
      </w:pPr>
      <w:r w:rsidDel="00000000" w:rsidR="00000000" w:rsidRPr="00000000">
        <w:rPr>
          <w:rtl w:val="0"/>
        </w:rPr>
        <w:t xml:space="preserve">Sau khi thiết lập bằng chứng hội tụ tổng thể ở Mục 4.1, bước tiếp theo là đi sâu vào </w:t>
      </w:r>
      <w:r w:rsidDel="00000000" w:rsidR="00000000" w:rsidRPr="00000000">
        <w:rPr>
          <w:b w:val="1"/>
          <w:bCs w:val="1"/>
          <w:rtl w:val="0"/>
        </w:rPr>
        <w:t xml:space="preserve">cấu trúc sai lệch cục bộ</w:t>
      </w:r>
      <w:r w:rsidDel="00000000" w:rsidR="00000000" w:rsidRPr="00000000">
        <w:rPr>
          <w:rtl w:val="0"/>
        </w:rPr>
        <w:t xml:space="preserve"> giữa DII-Core và các benchmark thông qua phân tích </w:t>
      </w:r>
      <w:r w:rsidDel="00000000" w:rsidR="00000000" w:rsidRPr="00000000">
        <w:rPr>
          <w:b w:val="1"/>
          <w:bCs w:val="1"/>
          <w:rtl w:val="0"/>
        </w:rPr>
        <w:t xml:space="preserve">chênh lệch thứ hạng (rank gap)</w:t>
      </w:r>
      <w:r w:rsidDel="00000000" w:rsidR="00000000" w:rsidRPr="00000000">
        <w:rPr>
          <w:rtl w:val="0"/>
        </w:rPr>
        <w:t xml:space="preserve">. Mục tiêu của phân tích này không phải là phủ nhận giá trị hội tụ đã quan sát được, mà nhằm xác định và diễn giải những trường hợp mà DII-Core và benchmark đưa ra </w:t>
      </w:r>
      <w:r w:rsidDel="00000000" w:rsidR="00000000" w:rsidRPr="00000000">
        <w:rPr>
          <w:b w:val="1"/>
          <w:bCs w:val="1"/>
          <w:rtl w:val="0"/>
        </w:rPr>
        <w:t xml:space="preserve">đánh giá khác biệt đáng kể</w:t>
      </w:r>
      <w:r w:rsidDel="00000000" w:rsidR="00000000" w:rsidRPr="00000000">
        <w:rPr>
          <w:rtl w:val="0"/>
        </w:rPr>
        <w:t xml:space="preserve"> về vị trí tương đối của một quốc gia trong phân phối toàn cầu.</w:t>
      </w:r>
    </w:p>
    <w:p w:rsidR="00000000" w:rsidDel="00000000" w:rsidP="00000000" w:rsidRDefault="00000000" w:rsidRPr="00000000" w14:paraId="00000649">
      <w:pPr>
        <w:spacing w:after="240" w:before="240" w:lineRule="auto"/>
        <w:rPr/>
      </w:pPr>
      <w:r w:rsidDel="00000000" w:rsidR="00000000" w:rsidRPr="00000000">
        <w:rPr>
          <w:rtl w:val="0"/>
        </w:rPr>
        <w:t xml:space="preserve">Theo định nghĩa thống nhất từ Chương 3, </w:t>
      </w:r>
      <w:r w:rsidDel="00000000" w:rsidR="00000000" w:rsidRPr="00000000">
        <w:rPr>
          <w:b w:val="1"/>
          <w:bCs w:val="1"/>
          <w:rtl w:val="0"/>
        </w:rPr>
        <w:t xml:space="preserve">rank gap</w:t>
      </w:r>
      <w:r w:rsidDel="00000000" w:rsidR="00000000" w:rsidRPr="00000000">
        <w:rPr>
          <w:rtl w:val="0"/>
        </w:rPr>
        <w:t xml:space="preserve"> được tính là:</w:t>
      </w:r>
    </w:p>
    <w:p w:rsidR="00000000" w:rsidDel="00000000" w:rsidP="00000000" w:rsidRDefault="00000000" w:rsidRPr="00000000" w14:paraId="0000064A">
      <w:pPr>
        <w:spacing w:after="240" w:before="240" w:lineRule="auto"/>
        <w:jc w:val="center"/>
        <w:rPr/>
      </w:pPr>
      <m:oMath>
        <m:r>
          <w:rPr/>
          <m:t xml:space="preserve">rank gap=rank benchmark−rankDII</m:t>
        </m:r>
      </m:oMath>
      <w:r w:rsidDel="00000000" w:rsidR="00000000" w:rsidRPr="00000000">
        <w:rPr>
          <w:rtl w:val="0"/>
        </w:rPr>
      </w:r>
    </w:p>
    <w:p w:rsidR="00000000" w:rsidDel="00000000" w:rsidP="00000000" w:rsidRDefault="00000000" w:rsidRPr="00000000" w14:paraId="0000064B">
      <w:pPr>
        <w:spacing w:after="240" w:before="240" w:lineRule="auto"/>
        <w:rPr/>
      </w:pPr>
      <w:r w:rsidDel="00000000" w:rsidR="00000000" w:rsidRPr="00000000">
        <w:rPr>
          <w:rtl w:val="0"/>
        </w:rPr>
        <w:t xml:space="preserve">Giá trị dương hàm ý benchmark xếp quốc gia đó </w:t>
      </w:r>
      <w:r w:rsidDel="00000000" w:rsidR="00000000" w:rsidRPr="00000000">
        <w:rPr>
          <w:b w:val="1"/>
          <w:bCs w:val="1"/>
          <w:rtl w:val="0"/>
        </w:rPr>
        <w:t xml:space="preserve">kém hơn</w:t>
      </w:r>
      <w:r w:rsidDel="00000000" w:rsidR="00000000" w:rsidRPr="00000000">
        <w:rPr>
          <w:rtl w:val="0"/>
        </w:rPr>
        <w:t xml:space="preserve"> so với DII-Core, trong khi giá trị âm hàm ý benchmark xếp quốc gia đó </w:t>
      </w:r>
      <w:r w:rsidDel="00000000" w:rsidR="00000000" w:rsidRPr="00000000">
        <w:rPr>
          <w:b w:val="1"/>
          <w:bCs w:val="1"/>
          <w:rtl w:val="0"/>
        </w:rPr>
        <w:t xml:space="preserve">tốt hơn</w:t>
      </w:r>
      <w:r w:rsidDel="00000000" w:rsidR="00000000" w:rsidRPr="00000000">
        <w:rPr>
          <w:rtl w:val="0"/>
        </w:rPr>
        <w:t xml:space="preserve"> so với DII-Core. Cách định nghĩa này cho phép diễn giải trực tiếp hướng sai lệch giữa hai thước đo mà không cần quy đổi thêm.</w:t>
      </w:r>
    </w:p>
    <w:p w:rsidR="00000000" w:rsidDel="00000000" w:rsidP="00000000" w:rsidRDefault="00000000" w:rsidRPr="00000000" w14:paraId="0000064C">
      <w:pPr>
        <w:pStyle w:val="Heading3"/>
        <w:keepNext w:val="0"/>
        <w:widowControl w:val="1"/>
        <w:spacing w:after="80" w:before="280" w:lineRule="auto"/>
        <w:rPr/>
      </w:pPr>
      <w:bookmarkStart w:colFirst="0" w:colLast="0" w:name="_6503h3zcbdhm" w:id="76"/>
      <w:bookmarkEnd w:id="76"/>
      <w:r w:rsidDel="00000000" w:rsidR="00000000" w:rsidRPr="00000000">
        <w:rPr>
          <w:rtl w:val="0"/>
        </w:rPr>
        <w:t xml:space="preserve">4.2.1. Phân bố rank gap và mức độ sai lệch thứ hạng</w:t>
      </w:r>
    </w:p>
    <w:p w:rsidR="00000000" w:rsidDel="00000000" w:rsidP="00000000" w:rsidRDefault="00000000" w:rsidRPr="00000000" w14:paraId="0000064D">
      <w:pPr>
        <w:spacing w:after="240" w:before="240" w:lineRule="auto"/>
        <w:rPr>
          <w:b w:val="1"/>
          <w:bCs w:val="1"/>
        </w:rPr>
      </w:pPr>
      <w:r w:rsidDel="00000000" w:rsidR="00000000" w:rsidRPr="00000000">
        <w:rPr/>
        <w:drawing>
          <wp:inline distB="114300" distT="114300" distL="114300" distR="114300">
            <wp:extent cx="5731200" cy="4064000"/>
            <wp:effectExtent b="0" l="0" r="0" t="0"/>
            <wp:docPr id="12" name="image10.png"/>
            <a:graphic>
              <a:graphicData uri="http://schemas.openxmlformats.org/drawingml/2006/picture">
                <pic:pic>
                  <pic:nvPicPr>
                    <pic:cNvPr id="0" name="image10.png"/>
                    <pic:cNvPicPr preferRelativeResize="0"/>
                  </pic:nvPicPr>
                  <pic:blipFill>
                    <a:blip r:embed="rId34"/>
                    <a:srcRect b="0" l="0" r="0" t="0"/>
                    <a:stretch>
                      <a:fillRect/>
                    </a:stretch>
                  </pic:blipFill>
                  <pic:spPr>
                    <a:xfrm>
                      <a:off x="0" y="0"/>
                      <a:ext cx="5731200" cy="4064000"/>
                    </a:xfrm>
                    <a:prstGeom prst="rect"/>
                    <a:ln/>
                  </pic:spPr>
                </pic:pic>
              </a:graphicData>
            </a:graphic>
          </wp:inline>
        </w:drawing>
      </w:r>
      <w:r w:rsidDel="00000000" w:rsidR="00000000" w:rsidRPr="00000000">
        <w:rPr>
          <w:rtl w:val="0"/>
        </w:rPr>
      </w:r>
    </w:p>
    <w:p w:rsidR="00000000" w:rsidDel="00000000" w:rsidP="00000000" w:rsidRDefault="00000000" w:rsidRPr="00000000" w14:paraId="0000064E">
      <w:pPr>
        <w:spacing w:after="240" w:before="240" w:lineRule="auto"/>
        <w:rPr/>
      </w:pPr>
      <w:r w:rsidDel="00000000" w:rsidR="00000000" w:rsidRPr="00000000">
        <w:rPr>
          <w:b w:val="1"/>
          <w:bCs w:val="1"/>
          <w:rtl w:val="0"/>
        </w:rPr>
        <w:t xml:space="preserve">Hình 4.4. </w:t>
      </w:r>
      <w:r w:rsidDel="00000000" w:rsidR="00000000" w:rsidRPr="00000000">
        <w:rPr>
          <w:rtl w:val="0"/>
        </w:rPr>
        <w:t xml:space="preserve">Histogram/phân bố rank gap giữa DII-Core và từng benchmark.</w:t>
      </w:r>
    </w:p>
    <w:p w:rsidR="00000000" w:rsidDel="00000000" w:rsidP="00000000" w:rsidRDefault="00000000" w:rsidRPr="00000000" w14:paraId="0000064F">
      <w:pPr>
        <w:spacing w:after="240" w:before="240" w:lineRule="auto"/>
        <w:rPr/>
      </w:pPr>
      <w:r w:rsidDel="00000000" w:rsidR="00000000" w:rsidRPr="00000000">
        <w:rPr>
          <w:rtl w:val="0"/>
        </w:rPr>
        <w:t xml:space="preserve">Phân bố rank gap cho thấy phần lớn các quốc gia tập trung quanh giá trị 0, phản ánh mức độ đồng thuận thứ hạng cao đã được ghi nhận trong Mục 4.1. Tuy nhiên, ở cả ba phép so sánh (DII–EGDI, DII–NRI và DII–MCI), vẫn tồn tại các đuôi phân bố với giá trị rank gap lớn về cả hai phía. Những quan sát này đại diện cho các trường hợp mà sự khác biệt về thứ hạng không thể giải thích đơn thuần bằng nhiễu thống kê, mà nhiều khả năng phản ánh </w:t>
      </w:r>
      <w:r w:rsidDel="00000000" w:rsidR="00000000" w:rsidRPr="00000000">
        <w:rPr>
          <w:b w:val="1"/>
          <w:bCs w:val="1"/>
          <w:rtl w:val="0"/>
        </w:rPr>
        <w:t xml:space="preserve">khác biệt về trọng tâm đo lường</w:t>
      </w:r>
      <w:r w:rsidDel="00000000" w:rsidR="00000000" w:rsidRPr="00000000">
        <w:rPr>
          <w:rtl w:val="0"/>
        </w:rPr>
        <w:t xml:space="preserve"> giữa DII-Core và benchmark.</w:t>
      </w:r>
    </w:p>
    <w:p w:rsidR="00000000" w:rsidDel="00000000" w:rsidP="00000000" w:rsidRDefault="00000000" w:rsidRPr="00000000" w14:paraId="00000650">
      <w:pPr>
        <w:spacing w:after="240" w:before="240" w:lineRule="auto"/>
        <w:rPr/>
      </w:pPr>
      <w:r w:rsidDel="00000000" w:rsidR="00000000" w:rsidRPr="00000000">
        <w:rPr>
          <w:rtl w:val="0"/>
        </w:rPr>
        <w:t xml:space="preserve">Điều quan trọng là phân bố rank gap không cho thấy hiện tượng lệch có hệ thống theo một phía duy nhất, hàm ý rằng DII-Core </w:t>
      </w:r>
      <w:r w:rsidDel="00000000" w:rsidR="00000000" w:rsidRPr="00000000">
        <w:rPr>
          <w:b w:val="1"/>
          <w:bCs w:val="1"/>
          <w:rtl w:val="0"/>
        </w:rPr>
        <w:t xml:space="preserve">không có xu hướng nhất quán đánh giá cao hoặc thấp hơn benchmark</w:t>
      </w:r>
      <w:r w:rsidDel="00000000" w:rsidR="00000000" w:rsidRPr="00000000">
        <w:rPr>
          <w:rtl w:val="0"/>
        </w:rPr>
        <w:t xml:space="preserve"> trên toàn bộ mẫu. Thay vào đó, các sai lệch lớn mang tính cục bộ và gắn với từng quốc gia cụ thể.</w:t>
      </w:r>
    </w:p>
    <w:p w:rsidR="00000000" w:rsidDel="00000000" w:rsidP="00000000" w:rsidRDefault="00000000" w:rsidRPr="00000000" w14:paraId="00000651">
      <w:pPr>
        <w:pStyle w:val="Heading3"/>
        <w:keepNext w:val="0"/>
        <w:widowControl w:val="1"/>
        <w:spacing w:after="80" w:before="280" w:lineRule="auto"/>
        <w:rPr/>
      </w:pPr>
      <w:bookmarkStart w:colFirst="0" w:colLast="0" w:name="_91bve9fhpsl" w:id="77"/>
      <w:bookmarkEnd w:id="77"/>
      <w:r w:rsidDel="00000000" w:rsidR="00000000" w:rsidRPr="00000000">
        <w:rPr>
          <w:rtl w:val="0"/>
        </w:rPr>
        <w:t xml:space="preserve">4.2.2. Nhận diện các quốc gia có sai lệch thứ hạng lớn</w:t>
      </w:r>
    </w:p>
    <w:p w:rsidR="00000000" w:rsidDel="00000000" w:rsidP="00000000" w:rsidRDefault="00000000" w:rsidRPr="00000000" w14:paraId="00000652">
      <w:pPr>
        <w:spacing w:after="240" w:before="240" w:lineRule="auto"/>
        <w:rPr>
          <w:b w:val="1"/>
          <w:bCs w:val="1"/>
        </w:rPr>
      </w:pPr>
      <w:r w:rsidDel="00000000" w:rsidR="00000000" w:rsidRPr="00000000">
        <w:rPr>
          <w:rtl w:val="0"/>
        </w:rPr>
      </w:r>
    </w:p>
    <w:p w:rsidR="00000000" w:rsidDel="00000000" w:rsidP="00000000" w:rsidRDefault="00000000" w:rsidRPr="00000000" w14:paraId="00000653">
      <w:pPr>
        <w:keepNext w:val="0"/>
        <w:widowControl w:val="1"/>
        <w:spacing w:after="80" w:line="276" w:lineRule="auto"/>
        <w:rPr/>
      </w:pPr>
      <w:r w:rsidDel="00000000" w:rsidR="00000000" w:rsidRPr="00000000">
        <w:rPr>
          <w:rtl w:val="0"/>
        </w:rPr>
        <w:t xml:space="preserve">Bảng 4.2a. Các quốc gia có |rank gap| lớn nhất giữa DII-Core và EGDI</w:t>
      </w:r>
    </w:p>
    <w:tbl>
      <w:tblPr>
        <w:tblStyle w:val="Table34"/>
        <w:tblW w:w="731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710"/>
        <w:gridCol w:w="2390"/>
        <w:gridCol w:w="2735"/>
        <w:gridCol w:w="1475"/>
        <w:tblGridChange w:id="0">
          <w:tblGrid>
            <w:gridCol w:w="710"/>
            <w:gridCol w:w="2390"/>
            <w:gridCol w:w="2735"/>
            <w:gridCol w:w="1475"/>
          </w:tblGrid>
        </w:tblGridChange>
      </w:tblGrid>
      <w:tr>
        <w:trPr>
          <w:cantSplit w:val="0"/>
          <w:trHeight w:val="545" w:hRule="atLeast"/>
          <w:tblHeader w:val="0"/>
        </w:trPr>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654">
            <w:pPr>
              <w:spacing w:after="480" w:line="276" w:lineRule="auto"/>
              <w:rPr/>
            </w:pPr>
            <w:r w:rsidDel="00000000" w:rsidR="00000000" w:rsidRPr="00000000">
              <w:rPr>
                <w:b w:val="1"/>
                <w:bCs w:val="1"/>
                <w:rtl w:val="0"/>
              </w:rPr>
              <w:t xml:space="preserve">STT</w:t>
            </w: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655">
            <w:pPr>
              <w:spacing w:after="480" w:line="276" w:lineRule="auto"/>
              <w:rPr/>
            </w:pPr>
            <w:r w:rsidDel="00000000" w:rsidR="00000000" w:rsidRPr="00000000">
              <w:rPr>
                <w:b w:val="1"/>
                <w:bCs w:val="1"/>
                <w:rtl w:val="0"/>
              </w:rPr>
              <w:t xml:space="preserve">Quốc gia</w:t>
            </w: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656">
            <w:pPr>
              <w:spacing w:after="480" w:line="276" w:lineRule="auto"/>
              <w:rPr/>
            </w:pPr>
            <w:r w:rsidDel="00000000" w:rsidR="00000000" w:rsidRPr="00000000">
              <w:rPr>
                <w:rFonts w:ascii="Gungsuh" w:cs="Gungsuh" w:eastAsia="Gungsuh" w:hAnsi="Gungsuh"/>
                <w:b w:val="1"/>
                <w:bCs w:val="1"/>
                <w:rtl w:val="0"/>
              </w:rPr>
              <w:t xml:space="preserve">Rank gap (EGDI − DII)</w:t>
            </w: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657">
            <w:pPr>
              <w:spacing w:after="480" w:line="276" w:lineRule="auto"/>
              <w:rPr/>
            </w:pPr>
            <w:r w:rsidDel="00000000" w:rsidR="00000000" w:rsidRPr="00000000">
              <w:rPr>
                <w:b w:val="1"/>
                <w:bCs w:val="1"/>
                <w:rtl w:val="0"/>
              </w:rPr>
              <w:t xml:space="preserve">|Rank gap|</w:t>
            </w:r>
            <w:r w:rsidDel="00000000" w:rsidR="00000000" w:rsidRPr="00000000">
              <w:rPr>
                <w:rtl w:val="0"/>
              </w:rPr>
            </w:r>
          </w:p>
        </w:tc>
      </w:tr>
      <w:tr>
        <w:trPr>
          <w:cantSplit w:val="0"/>
          <w:trHeight w:val="545" w:hRule="atLeast"/>
          <w:tblHeader w:val="0"/>
        </w:trPr>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658">
            <w:pPr>
              <w:spacing w:after="480" w:line="276" w:lineRule="auto"/>
              <w:rPr/>
            </w:pPr>
            <w:r w:rsidDel="00000000" w:rsidR="00000000" w:rsidRPr="00000000">
              <w:rPr>
                <w:rtl w:val="0"/>
              </w:rPr>
              <w:t xml:space="preserve">1</w:t>
            </w:r>
          </w:p>
        </w:tc>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659">
            <w:pPr>
              <w:spacing w:after="480" w:line="276" w:lineRule="auto"/>
              <w:rPr/>
            </w:pPr>
            <w:r w:rsidDel="00000000" w:rsidR="00000000" w:rsidRPr="00000000">
              <w:rPr>
                <w:rtl w:val="0"/>
              </w:rPr>
              <w:t xml:space="preserve">Libya</w:t>
            </w:r>
          </w:p>
        </w:tc>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65A">
            <w:pPr>
              <w:spacing w:after="480" w:line="276" w:lineRule="auto"/>
              <w:rPr/>
            </w:pPr>
            <w:r w:rsidDel="00000000" w:rsidR="00000000" w:rsidRPr="00000000">
              <w:rPr>
                <w:rtl w:val="0"/>
              </w:rPr>
              <w:t xml:space="preserve">+52</w:t>
            </w:r>
          </w:p>
        </w:tc>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65B">
            <w:pPr>
              <w:spacing w:after="480" w:line="276" w:lineRule="auto"/>
              <w:rPr/>
            </w:pPr>
            <w:r w:rsidDel="00000000" w:rsidR="00000000" w:rsidRPr="00000000">
              <w:rPr>
                <w:rtl w:val="0"/>
              </w:rPr>
              <w:t xml:space="preserve">52</w:t>
            </w:r>
          </w:p>
        </w:tc>
      </w:tr>
      <w:tr>
        <w:trPr>
          <w:cantSplit w:val="0"/>
          <w:trHeight w:val="545" w:hRule="atLeast"/>
          <w:tblHeader w:val="0"/>
        </w:trPr>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65C">
            <w:pPr>
              <w:spacing w:after="480" w:line="276" w:lineRule="auto"/>
              <w:rPr/>
            </w:pPr>
            <w:r w:rsidDel="00000000" w:rsidR="00000000" w:rsidRPr="00000000">
              <w:rPr>
                <w:rtl w:val="0"/>
              </w:rPr>
              <w:t xml:space="preserve">2</w:t>
            </w:r>
          </w:p>
        </w:tc>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65D">
            <w:pPr>
              <w:spacing w:after="480" w:line="276" w:lineRule="auto"/>
              <w:rPr/>
            </w:pPr>
            <w:r w:rsidDel="00000000" w:rsidR="00000000" w:rsidRPr="00000000">
              <w:rPr>
                <w:rtl w:val="0"/>
              </w:rPr>
              <w:t xml:space="preserve">Rwanda</w:t>
            </w:r>
          </w:p>
        </w:tc>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65E">
            <w:pPr>
              <w:spacing w:after="480" w:line="276" w:lineRule="auto"/>
              <w:rPr/>
            </w:pPr>
            <w:r w:rsidDel="00000000" w:rsidR="00000000" w:rsidRPr="00000000">
              <w:rPr>
                <w:rtl w:val="0"/>
              </w:rPr>
              <w:t xml:space="preserve">+47</w:t>
            </w:r>
          </w:p>
        </w:tc>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65F">
            <w:pPr>
              <w:spacing w:after="480" w:line="276" w:lineRule="auto"/>
              <w:rPr/>
            </w:pPr>
            <w:r w:rsidDel="00000000" w:rsidR="00000000" w:rsidRPr="00000000">
              <w:rPr>
                <w:rtl w:val="0"/>
              </w:rPr>
              <w:t xml:space="preserve">47</w:t>
            </w:r>
          </w:p>
        </w:tc>
      </w:tr>
      <w:tr>
        <w:trPr>
          <w:cantSplit w:val="0"/>
          <w:trHeight w:val="545" w:hRule="atLeast"/>
          <w:tblHeader w:val="0"/>
        </w:trPr>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660">
            <w:pPr>
              <w:spacing w:after="480" w:line="276" w:lineRule="auto"/>
              <w:rPr/>
            </w:pPr>
            <w:r w:rsidDel="00000000" w:rsidR="00000000" w:rsidRPr="00000000">
              <w:rPr>
                <w:rtl w:val="0"/>
              </w:rPr>
              <w:t xml:space="preserve">3</w:t>
            </w:r>
          </w:p>
        </w:tc>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661">
            <w:pPr>
              <w:spacing w:after="480" w:line="276" w:lineRule="auto"/>
              <w:rPr/>
            </w:pPr>
            <w:r w:rsidDel="00000000" w:rsidR="00000000" w:rsidRPr="00000000">
              <w:rPr>
                <w:rtl w:val="0"/>
              </w:rPr>
              <w:t xml:space="preserve">Myanmar</w:t>
            </w:r>
          </w:p>
        </w:tc>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662">
            <w:pPr>
              <w:spacing w:after="480" w:line="276" w:lineRule="auto"/>
              <w:rPr/>
            </w:pPr>
            <w:r w:rsidDel="00000000" w:rsidR="00000000" w:rsidRPr="00000000">
              <w:rPr>
                <w:rFonts w:ascii="Gungsuh" w:cs="Gungsuh" w:eastAsia="Gungsuh" w:hAnsi="Gungsuh"/>
                <w:rtl w:val="0"/>
              </w:rPr>
              <w:t xml:space="preserve">−44</w:t>
            </w:r>
          </w:p>
        </w:tc>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663">
            <w:pPr>
              <w:spacing w:after="480" w:line="276" w:lineRule="auto"/>
              <w:rPr/>
            </w:pPr>
            <w:r w:rsidDel="00000000" w:rsidR="00000000" w:rsidRPr="00000000">
              <w:rPr>
                <w:rtl w:val="0"/>
              </w:rPr>
              <w:t xml:space="preserve">44</w:t>
            </w:r>
          </w:p>
        </w:tc>
      </w:tr>
      <w:tr>
        <w:trPr>
          <w:cantSplit w:val="0"/>
          <w:trHeight w:val="545" w:hRule="atLeast"/>
          <w:tblHeader w:val="0"/>
        </w:trPr>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664">
            <w:pPr>
              <w:spacing w:after="480" w:line="276" w:lineRule="auto"/>
              <w:rPr/>
            </w:pPr>
            <w:r w:rsidDel="00000000" w:rsidR="00000000" w:rsidRPr="00000000">
              <w:rPr>
                <w:rtl w:val="0"/>
              </w:rPr>
              <w:t xml:space="preserve">4</w:t>
            </w:r>
          </w:p>
        </w:tc>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665">
            <w:pPr>
              <w:spacing w:after="480" w:line="276" w:lineRule="auto"/>
              <w:rPr/>
            </w:pPr>
            <w:r w:rsidDel="00000000" w:rsidR="00000000" w:rsidRPr="00000000">
              <w:rPr>
                <w:rtl w:val="0"/>
              </w:rPr>
              <w:t xml:space="preserve">Nepal</w:t>
            </w:r>
          </w:p>
        </w:tc>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666">
            <w:pPr>
              <w:spacing w:after="480" w:line="276" w:lineRule="auto"/>
              <w:rPr/>
            </w:pPr>
            <w:r w:rsidDel="00000000" w:rsidR="00000000" w:rsidRPr="00000000">
              <w:rPr>
                <w:rFonts w:ascii="Gungsuh" w:cs="Gungsuh" w:eastAsia="Gungsuh" w:hAnsi="Gungsuh"/>
                <w:rtl w:val="0"/>
              </w:rPr>
              <w:t xml:space="preserve">−43</w:t>
            </w:r>
          </w:p>
        </w:tc>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667">
            <w:pPr>
              <w:spacing w:after="480" w:line="276" w:lineRule="auto"/>
              <w:rPr/>
            </w:pPr>
            <w:r w:rsidDel="00000000" w:rsidR="00000000" w:rsidRPr="00000000">
              <w:rPr>
                <w:rtl w:val="0"/>
              </w:rPr>
              <w:t xml:space="preserve">43</w:t>
            </w:r>
          </w:p>
        </w:tc>
      </w:tr>
      <w:tr>
        <w:trPr>
          <w:cantSplit w:val="0"/>
          <w:trHeight w:val="545" w:hRule="atLeast"/>
          <w:tblHeader w:val="0"/>
        </w:trPr>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668">
            <w:pPr>
              <w:spacing w:after="480" w:line="276" w:lineRule="auto"/>
              <w:rPr/>
            </w:pPr>
            <w:r w:rsidDel="00000000" w:rsidR="00000000" w:rsidRPr="00000000">
              <w:rPr>
                <w:rtl w:val="0"/>
              </w:rPr>
              <w:t xml:space="preserve">5</w:t>
            </w:r>
          </w:p>
        </w:tc>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669">
            <w:pPr>
              <w:spacing w:after="480" w:line="276" w:lineRule="auto"/>
              <w:rPr/>
            </w:pPr>
            <w:r w:rsidDel="00000000" w:rsidR="00000000" w:rsidRPr="00000000">
              <w:rPr>
                <w:rtl w:val="0"/>
              </w:rPr>
              <w:t xml:space="preserve">Dominican Republic</w:t>
            </w:r>
          </w:p>
        </w:tc>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66A">
            <w:pPr>
              <w:spacing w:after="480" w:line="276" w:lineRule="auto"/>
              <w:rPr/>
            </w:pPr>
            <w:r w:rsidDel="00000000" w:rsidR="00000000" w:rsidRPr="00000000">
              <w:rPr>
                <w:rFonts w:ascii="Gungsuh" w:cs="Gungsuh" w:eastAsia="Gungsuh" w:hAnsi="Gungsuh"/>
                <w:rtl w:val="0"/>
              </w:rPr>
              <w:t xml:space="preserve">−41</w:t>
            </w:r>
          </w:p>
        </w:tc>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66B">
            <w:pPr>
              <w:spacing w:after="480" w:line="276" w:lineRule="auto"/>
              <w:rPr/>
            </w:pPr>
            <w:r w:rsidDel="00000000" w:rsidR="00000000" w:rsidRPr="00000000">
              <w:rPr>
                <w:rtl w:val="0"/>
              </w:rPr>
              <w:t xml:space="preserve">41</w:t>
            </w:r>
          </w:p>
        </w:tc>
      </w:tr>
      <w:tr>
        <w:trPr>
          <w:cantSplit w:val="0"/>
          <w:trHeight w:val="545" w:hRule="atLeast"/>
          <w:tblHeader w:val="0"/>
        </w:trPr>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66C">
            <w:pPr>
              <w:spacing w:after="480" w:line="276" w:lineRule="auto"/>
              <w:rPr/>
            </w:pPr>
            <w:r w:rsidDel="00000000" w:rsidR="00000000" w:rsidRPr="00000000">
              <w:rPr>
                <w:rtl w:val="0"/>
              </w:rPr>
              <w:t xml:space="preserve">6</w:t>
            </w:r>
          </w:p>
        </w:tc>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66D">
            <w:pPr>
              <w:spacing w:after="480" w:line="276" w:lineRule="auto"/>
              <w:rPr/>
            </w:pPr>
            <w:r w:rsidDel="00000000" w:rsidR="00000000" w:rsidRPr="00000000">
              <w:rPr>
                <w:rtl w:val="0"/>
              </w:rPr>
              <w:t xml:space="preserve">St. Kitts and Nevis</w:t>
            </w:r>
          </w:p>
        </w:tc>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66E">
            <w:pPr>
              <w:spacing w:after="480" w:line="276" w:lineRule="auto"/>
              <w:rPr/>
            </w:pPr>
            <w:r w:rsidDel="00000000" w:rsidR="00000000" w:rsidRPr="00000000">
              <w:rPr>
                <w:rtl w:val="0"/>
              </w:rPr>
              <w:t xml:space="preserve">+40</w:t>
            </w:r>
          </w:p>
        </w:tc>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66F">
            <w:pPr>
              <w:spacing w:after="480" w:line="276" w:lineRule="auto"/>
              <w:rPr/>
            </w:pPr>
            <w:r w:rsidDel="00000000" w:rsidR="00000000" w:rsidRPr="00000000">
              <w:rPr>
                <w:rtl w:val="0"/>
              </w:rPr>
              <w:t xml:space="preserve">40</w:t>
            </w:r>
          </w:p>
        </w:tc>
      </w:tr>
      <w:tr>
        <w:trPr>
          <w:cantSplit w:val="0"/>
          <w:trHeight w:val="545" w:hRule="atLeast"/>
          <w:tblHeader w:val="0"/>
        </w:trPr>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670">
            <w:pPr>
              <w:spacing w:after="480" w:line="276" w:lineRule="auto"/>
              <w:rPr/>
            </w:pPr>
            <w:r w:rsidDel="00000000" w:rsidR="00000000" w:rsidRPr="00000000">
              <w:rPr>
                <w:rtl w:val="0"/>
              </w:rPr>
              <w:t xml:space="preserve">7</w:t>
            </w:r>
          </w:p>
        </w:tc>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671">
            <w:pPr>
              <w:spacing w:after="480" w:line="276" w:lineRule="auto"/>
              <w:rPr/>
            </w:pPr>
            <w:r w:rsidDel="00000000" w:rsidR="00000000" w:rsidRPr="00000000">
              <w:rPr>
                <w:rtl w:val="0"/>
              </w:rPr>
              <w:t xml:space="preserve">Luxembourg</w:t>
            </w:r>
          </w:p>
        </w:tc>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672">
            <w:pPr>
              <w:spacing w:after="480" w:line="276" w:lineRule="auto"/>
              <w:rPr/>
            </w:pPr>
            <w:r w:rsidDel="00000000" w:rsidR="00000000" w:rsidRPr="00000000">
              <w:rPr>
                <w:rFonts w:ascii="Gungsuh" w:cs="Gungsuh" w:eastAsia="Gungsuh" w:hAnsi="Gungsuh"/>
                <w:rtl w:val="0"/>
              </w:rPr>
              <w:t xml:space="preserve">−39</w:t>
            </w:r>
          </w:p>
        </w:tc>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673">
            <w:pPr>
              <w:spacing w:after="480" w:line="276" w:lineRule="auto"/>
              <w:rPr/>
            </w:pPr>
            <w:r w:rsidDel="00000000" w:rsidR="00000000" w:rsidRPr="00000000">
              <w:rPr>
                <w:rtl w:val="0"/>
              </w:rPr>
              <w:t xml:space="preserve">39</w:t>
            </w:r>
          </w:p>
        </w:tc>
      </w:tr>
      <w:tr>
        <w:trPr>
          <w:cantSplit w:val="0"/>
          <w:trHeight w:val="545" w:hRule="atLeast"/>
          <w:tblHeader w:val="0"/>
        </w:trPr>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674">
            <w:pPr>
              <w:spacing w:after="480" w:line="276" w:lineRule="auto"/>
              <w:rPr/>
            </w:pPr>
            <w:r w:rsidDel="00000000" w:rsidR="00000000" w:rsidRPr="00000000">
              <w:rPr>
                <w:rtl w:val="0"/>
              </w:rPr>
              <w:t xml:space="preserve">8</w:t>
            </w:r>
          </w:p>
        </w:tc>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675">
            <w:pPr>
              <w:spacing w:after="480" w:line="276" w:lineRule="auto"/>
              <w:rPr/>
            </w:pPr>
            <w:r w:rsidDel="00000000" w:rsidR="00000000" w:rsidRPr="00000000">
              <w:rPr>
                <w:rtl w:val="0"/>
              </w:rPr>
              <w:t xml:space="preserve">Denmark</w:t>
            </w:r>
          </w:p>
        </w:tc>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676">
            <w:pPr>
              <w:spacing w:after="480" w:line="276" w:lineRule="auto"/>
              <w:rPr/>
            </w:pPr>
            <w:r w:rsidDel="00000000" w:rsidR="00000000" w:rsidRPr="00000000">
              <w:rPr>
                <w:rtl w:val="0"/>
              </w:rPr>
              <w:t xml:space="preserve">+38</w:t>
            </w:r>
          </w:p>
        </w:tc>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677">
            <w:pPr>
              <w:spacing w:after="480" w:line="276" w:lineRule="auto"/>
              <w:rPr/>
            </w:pPr>
            <w:r w:rsidDel="00000000" w:rsidR="00000000" w:rsidRPr="00000000">
              <w:rPr>
                <w:rtl w:val="0"/>
              </w:rPr>
              <w:t xml:space="preserve">38</w:t>
            </w:r>
          </w:p>
        </w:tc>
      </w:tr>
      <w:tr>
        <w:trPr>
          <w:cantSplit w:val="0"/>
          <w:trHeight w:val="545" w:hRule="atLeast"/>
          <w:tblHeader w:val="0"/>
        </w:trPr>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678">
            <w:pPr>
              <w:spacing w:after="480" w:line="276" w:lineRule="auto"/>
              <w:rPr/>
            </w:pPr>
            <w:r w:rsidDel="00000000" w:rsidR="00000000" w:rsidRPr="00000000">
              <w:rPr>
                <w:rtl w:val="0"/>
              </w:rPr>
              <w:t xml:space="preserve">9</w:t>
            </w:r>
          </w:p>
        </w:tc>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679">
            <w:pPr>
              <w:spacing w:after="480" w:line="276" w:lineRule="auto"/>
              <w:rPr/>
            </w:pPr>
            <w:r w:rsidDel="00000000" w:rsidR="00000000" w:rsidRPr="00000000">
              <w:rPr>
                <w:rtl w:val="0"/>
              </w:rPr>
              <w:t xml:space="preserve">Serbia</w:t>
            </w:r>
          </w:p>
        </w:tc>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67A">
            <w:pPr>
              <w:spacing w:after="480" w:line="276" w:lineRule="auto"/>
              <w:rPr/>
            </w:pPr>
            <w:r w:rsidDel="00000000" w:rsidR="00000000" w:rsidRPr="00000000">
              <w:rPr>
                <w:rFonts w:ascii="Gungsuh" w:cs="Gungsuh" w:eastAsia="Gungsuh" w:hAnsi="Gungsuh"/>
                <w:rtl w:val="0"/>
              </w:rPr>
              <w:t xml:space="preserve">−36</w:t>
            </w:r>
          </w:p>
        </w:tc>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67B">
            <w:pPr>
              <w:spacing w:after="480" w:line="276" w:lineRule="auto"/>
              <w:rPr/>
            </w:pPr>
            <w:r w:rsidDel="00000000" w:rsidR="00000000" w:rsidRPr="00000000">
              <w:rPr>
                <w:rtl w:val="0"/>
              </w:rPr>
              <w:t xml:space="preserve">36</w:t>
            </w:r>
          </w:p>
        </w:tc>
      </w:tr>
      <w:tr>
        <w:trPr>
          <w:cantSplit w:val="0"/>
          <w:trHeight w:val="545" w:hRule="atLeast"/>
          <w:tblHeader w:val="0"/>
        </w:trPr>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67C">
            <w:pPr>
              <w:spacing w:after="480" w:line="276" w:lineRule="auto"/>
              <w:rPr/>
            </w:pPr>
            <w:r w:rsidDel="00000000" w:rsidR="00000000" w:rsidRPr="00000000">
              <w:rPr>
                <w:rtl w:val="0"/>
              </w:rPr>
              <w:t xml:space="preserve">10</w:t>
            </w:r>
          </w:p>
        </w:tc>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67D">
            <w:pPr>
              <w:spacing w:after="480" w:line="276" w:lineRule="auto"/>
              <w:rPr/>
            </w:pPr>
            <w:r w:rsidDel="00000000" w:rsidR="00000000" w:rsidRPr="00000000">
              <w:rPr>
                <w:rtl w:val="0"/>
              </w:rPr>
              <w:t xml:space="preserve">St. Lucia</w:t>
            </w:r>
          </w:p>
        </w:tc>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67E">
            <w:pPr>
              <w:spacing w:after="480" w:line="276" w:lineRule="auto"/>
              <w:rPr/>
            </w:pPr>
            <w:r w:rsidDel="00000000" w:rsidR="00000000" w:rsidRPr="00000000">
              <w:rPr>
                <w:rtl w:val="0"/>
              </w:rPr>
              <w:t xml:space="preserve">+35</w:t>
            </w:r>
          </w:p>
        </w:tc>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67F">
            <w:pPr>
              <w:spacing w:after="480" w:line="276" w:lineRule="auto"/>
              <w:rPr/>
            </w:pPr>
            <w:r w:rsidDel="00000000" w:rsidR="00000000" w:rsidRPr="00000000">
              <w:rPr>
                <w:rtl w:val="0"/>
              </w:rPr>
              <w:t xml:space="preserve">35</w:t>
            </w:r>
          </w:p>
        </w:tc>
      </w:tr>
      <w:tr>
        <w:trPr>
          <w:cantSplit w:val="0"/>
          <w:trHeight w:val="545" w:hRule="atLeast"/>
          <w:tblHeader w:val="0"/>
        </w:trPr>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680">
            <w:pPr>
              <w:spacing w:after="480" w:line="276" w:lineRule="auto"/>
              <w:rPr/>
            </w:pPr>
            <w:r w:rsidDel="00000000" w:rsidR="00000000" w:rsidRPr="00000000">
              <w:rPr>
                <w:rtl w:val="0"/>
              </w:rPr>
              <w:t xml:space="preserve">11</w:t>
            </w:r>
          </w:p>
        </w:tc>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681">
            <w:pPr>
              <w:spacing w:after="480" w:line="276" w:lineRule="auto"/>
              <w:rPr/>
            </w:pPr>
            <w:r w:rsidDel="00000000" w:rsidR="00000000" w:rsidRPr="00000000">
              <w:rPr>
                <w:rtl w:val="0"/>
              </w:rPr>
              <w:t xml:space="preserve">Iran</w:t>
            </w:r>
          </w:p>
        </w:tc>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682">
            <w:pPr>
              <w:spacing w:after="480" w:line="276" w:lineRule="auto"/>
              <w:rPr/>
            </w:pPr>
            <w:r w:rsidDel="00000000" w:rsidR="00000000" w:rsidRPr="00000000">
              <w:rPr>
                <w:rFonts w:ascii="Gungsuh" w:cs="Gungsuh" w:eastAsia="Gungsuh" w:hAnsi="Gungsuh"/>
                <w:rtl w:val="0"/>
              </w:rPr>
              <w:t xml:space="preserve">−34</w:t>
            </w:r>
          </w:p>
        </w:tc>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683">
            <w:pPr>
              <w:spacing w:after="480" w:line="276" w:lineRule="auto"/>
              <w:rPr/>
            </w:pPr>
            <w:r w:rsidDel="00000000" w:rsidR="00000000" w:rsidRPr="00000000">
              <w:rPr>
                <w:rtl w:val="0"/>
              </w:rPr>
              <w:t xml:space="preserve">34</w:t>
            </w:r>
          </w:p>
        </w:tc>
      </w:tr>
      <w:tr>
        <w:trPr>
          <w:cantSplit w:val="0"/>
          <w:trHeight w:val="545" w:hRule="atLeast"/>
          <w:tblHeader w:val="0"/>
        </w:trPr>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684">
            <w:pPr>
              <w:spacing w:after="480" w:line="276" w:lineRule="auto"/>
              <w:rPr/>
            </w:pPr>
            <w:r w:rsidDel="00000000" w:rsidR="00000000" w:rsidRPr="00000000">
              <w:rPr>
                <w:rtl w:val="0"/>
              </w:rPr>
              <w:t xml:space="preserve">12</w:t>
            </w:r>
          </w:p>
        </w:tc>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685">
            <w:pPr>
              <w:spacing w:after="480" w:line="276" w:lineRule="auto"/>
              <w:rPr/>
            </w:pPr>
            <w:r w:rsidDel="00000000" w:rsidR="00000000" w:rsidRPr="00000000">
              <w:rPr>
                <w:rtl w:val="0"/>
              </w:rPr>
              <w:t xml:space="preserve">Belarus</w:t>
            </w:r>
          </w:p>
        </w:tc>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686">
            <w:pPr>
              <w:spacing w:after="480" w:line="276" w:lineRule="auto"/>
              <w:rPr/>
            </w:pPr>
            <w:r w:rsidDel="00000000" w:rsidR="00000000" w:rsidRPr="00000000">
              <w:rPr>
                <w:rFonts w:ascii="Gungsuh" w:cs="Gungsuh" w:eastAsia="Gungsuh" w:hAnsi="Gungsuh"/>
                <w:rtl w:val="0"/>
              </w:rPr>
              <w:t xml:space="preserve">−33</w:t>
            </w:r>
          </w:p>
        </w:tc>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687">
            <w:pPr>
              <w:spacing w:after="480" w:line="276" w:lineRule="auto"/>
              <w:rPr/>
            </w:pPr>
            <w:r w:rsidDel="00000000" w:rsidR="00000000" w:rsidRPr="00000000">
              <w:rPr>
                <w:rtl w:val="0"/>
              </w:rPr>
              <w:t xml:space="preserve">33</w:t>
            </w:r>
          </w:p>
        </w:tc>
      </w:tr>
      <w:tr>
        <w:trPr>
          <w:cantSplit w:val="0"/>
          <w:trHeight w:val="545" w:hRule="atLeast"/>
          <w:tblHeader w:val="0"/>
        </w:trPr>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688">
            <w:pPr>
              <w:spacing w:after="480" w:line="276" w:lineRule="auto"/>
              <w:rPr/>
            </w:pPr>
            <w:r w:rsidDel="00000000" w:rsidR="00000000" w:rsidRPr="00000000">
              <w:rPr>
                <w:rtl w:val="0"/>
              </w:rPr>
              <w:t xml:space="preserve">13</w:t>
            </w:r>
          </w:p>
        </w:tc>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689">
            <w:pPr>
              <w:spacing w:after="480" w:line="276" w:lineRule="auto"/>
              <w:rPr/>
            </w:pPr>
            <w:r w:rsidDel="00000000" w:rsidR="00000000" w:rsidRPr="00000000">
              <w:rPr>
                <w:rtl w:val="0"/>
              </w:rPr>
              <w:t xml:space="preserve">Venezuela</w:t>
            </w:r>
          </w:p>
        </w:tc>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68A">
            <w:pPr>
              <w:spacing w:after="480" w:line="276" w:lineRule="auto"/>
              <w:rPr/>
            </w:pPr>
            <w:r w:rsidDel="00000000" w:rsidR="00000000" w:rsidRPr="00000000">
              <w:rPr>
                <w:rFonts w:ascii="Gungsuh" w:cs="Gungsuh" w:eastAsia="Gungsuh" w:hAnsi="Gungsuh"/>
                <w:rtl w:val="0"/>
              </w:rPr>
              <w:t xml:space="preserve">−32</w:t>
            </w:r>
          </w:p>
        </w:tc>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68B">
            <w:pPr>
              <w:spacing w:after="480" w:line="276" w:lineRule="auto"/>
              <w:rPr/>
            </w:pPr>
            <w:r w:rsidDel="00000000" w:rsidR="00000000" w:rsidRPr="00000000">
              <w:rPr>
                <w:rtl w:val="0"/>
              </w:rPr>
              <w:t xml:space="preserve">32</w:t>
            </w:r>
          </w:p>
        </w:tc>
      </w:tr>
      <w:tr>
        <w:trPr>
          <w:cantSplit w:val="0"/>
          <w:trHeight w:val="545" w:hRule="atLeast"/>
          <w:tblHeader w:val="0"/>
        </w:trPr>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68C">
            <w:pPr>
              <w:spacing w:after="480" w:line="276" w:lineRule="auto"/>
              <w:rPr/>
            </w:pPr>
            <w:r w:rsidDel="00000000" w:rsidR="00000000" w:rsidRPr="00000000">
              <w:rPr>
                <w:rtl w:val="0"/>
              </w:rPr>
              <w:t xml:space="preserve">14</w:t>
            </w:r>
          </w:p>
        </w:tc>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68D">
            <w:pPr>
              <w:spacing w:after="480" w:line="276" w:lineRule="auto"/>
              <w:rPr/>
            </w:pPr>
            <w:r w:rsidDel="00000000" w:rsidR="00000000" w:rsidRPr="00000000">
              <w:rPr>
                <w:rtl w:val="0"/>
              </w:rPr>
              <w:t xml:space="preserve">Turkmenistan</w:t>
            </w:r>
          </w:p>
        </w:tc>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68E">
            <w:pPr>
              <w:spacing w:after="480" w:line="276" w:lineRule="auto"/>
              <w:rPr/>
            </w:pPr>
            <w:r w:rsidDel="00000000" w:rsidR="00000000" w:rsidRPr="00000000">
              <w:rPr>
                <w:rFonts w:ascii="Gungsuh" w:cs="Gungsuh" w:eastAsia="Gungsuh" w:hAnsi="Gungsuh"/>
                <w:rtl w:val="0"/>
              </w:rPr>
              <w:t xml:space="preserve">−31</w:t>
            </w:r>
          </w:p>
        </w:tc>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68F">
            <w:pPr>
              <w:spacing w:after="480" w:line="276" w:lineRule="auto"/>
              <w:rPr/>
            </w:pPr>
            <w:r w:rsidDel="00000000" w:rsidR="00000000" w:rsidRPr="00000000">
              <w:rPr>
                <w:rtl w:val="0"/>
              </w:rPr>
              <w:t xml:space="preserve">31</w:t>
            </w:r>
          </w:p>
        </w:tc>
      </w:tr>
      <w:tr>
        <w:trPr>
          <w:cantSplit w:val="0"/>
          <w:trHeight w:val="545" w:hRule="atLeast"/>
          <w:tblHeader w:val="0"/>
        </w:trPr>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690">
            <w:pPr>
              <w:spacing w:after="480" w:line="276" w:lineRule="auto"/>
              <w:rPr/>
            </w:pPr>
            <w:r w:rsidDel="00000000" w:rsidR="00000000" w:rsidRPr="00000000">
              <w:rPr>
                <w:rtl w:val="0"/>
              </w:rPr>
              <w:t xml:space="preserve">15</w:t>
            </w:r>
          </w:p>
        </w:tc>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691">
            <w:pPr>
              <w:spacing w:after="480" w:line="276" w:lineRule="auto"/>
              <w:rPr/>
            </w:pPr>
            <w:r w:rsidDel="00000000" w:rsidR="00000000" w:rsidRPr="00000000">
              <w:rPr>
                <w:rtl w:val="0"/>
              </w:rPr>
              <w:t xml:space="preserve">India</w:t>
            </w:r>
          </w:p>
        </w:tc>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692">
            <w:pPr>
              <w:spacing w:after="480" w:line="276" w:lineRule="auto"/>
              <w:rPr/>
            </w:pPr>
            <w:r w:rsidDel="00000000" w:rsidR="00000000" w:rsidRPr="00000000">
              <w:rPr>
                <w:rtl w:val="0"/>
              </w:rPr>
              <w:t xml:space="preserve">+30</w:t>
            </w:r>
          </w:p>
        </w:tc>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693">
            <w:pPr>
              <w:spacing w:after="480" w:line="276" w:lineRule="auto"/>
              <w:rPr/>
            </w:pPr>
            <w:r w:rsidDel="00000000" w:rsidR="00000000" w:rsidRPr="00000000">
              <w:rPr>
                <w:rtl w:val="0"/>
              </w:rPr>
              <w:t xml:space="preserve">30</w:t>
            </w:r>
          </w:p>
        </w:tc>
      </w:tr>
    </w:tbl>
    <w:p w:rsidR="00000000" w:rsidDel="00000000" w:rsidP="00000000" w:rsidRDefault="00000000" w:rsidRPr="00000000" w14:paraId="00000694">
      <w:pPr>
        <w:keepNext w:val="0"/>
        <w:widowControl w:val="1"/>
        <w:spacing w:after="80" w:line="276" w:lineRule="auto"/>
        <w:rPr/>
      </w:pPr>
      <w:r w:rsidDel="00000000" w:rsidR="00000000" w:rsidRPr="00000000">
        <w:rPr>
          <w:rtl w:val="0"/>
        </w:rPr>
      </w:r>
    </w:p>
    <w:p w:rsidR="00000000" w:rsidDel="00000000" w:rsidP="00000000" w:rsidRDefault="00000000" w:rsidRPr="00000000" w14:paraId="00000695">
      <w:pPr>
        <w:keepNext w:val="0"/>
        <w:widowControl w:val="1"/>
        <w:spacing w:after="80" w:line="276" w:lineRule="auto"/>
        <w:rPr/>
      </w:pPr>
      <w:r w:rsidDel="00000000" w:rsidR="00000000" w:rsidRPr="00000000">
        <w:rPr>
          <w:rtl w:val="0"/>
        </w:rPr>
        <w:t xml:space="preserve">Bảng 4.2b. Các quốc gia có |rank gap| lớn nhất giữa DII-Core và NRI</w:t>
      </w:r>
    </w:p>
    <w:tbl>
      <w:tblPr>
        <w:tblStyle w:val="Table35"/>
        <w:tblW w:w="719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710"/>
        <w:gridCol w:w="2435"/>
        <w:gridCol w:w="2570"/>
        <w:gridCol w:w="1475"/>
        <w:tblGridChange w:id="0">
          <w:tblGrid>
            <w:gridCol w:w="710"/>
            <w:gridCol w:w="2435"/>
            <w:gridCol w:w="2570"/>
            <w:gridCol w:w="1475"/>
          </w:tblGrid>
        </w:tblGridChange>
      </w:tblGrid>
      <w:tr>
        <w:trPr>
          <w:cantSplit w:val="0"/>
          <w:trHeight w:val="545" w:hRule="atLeast"/>
          <w:tblHeader w:val="0"/>
        </w:trPr>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696">
            <w:pPr>
              <w:spacing w:after="480" w:line="276" w:lineRule="auto"/>
              <w:rPr>
                <w:b w:val="1"/>
                <w:bCs w:val="1"/>
              </w:rPr>
            </w:pPr>
            <w:r w:rsidDel="00000000" w:rsidR="00000000" w:rsidRPr="00000000">
              <w:rPr>
                <w:b w:val="1"/>
                <w:bCs w:val="1"/>
                <w:rtl w:val="0"/>
              </w:rPr>
              <w:t xml:space="preserve">STT</w:t>
            </w:r>
          </w:p>
        </w:tc>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697">
            <w:pPr>
              <w:spacing w:after="480" w:line="276" w:lineRule="auto"/>
              <w:rPr>
                <w:b w:val="1"/>
                <w:bCs w:val="1"/>
              </w:rPr>
            </w:pPr>
            <w:r w:rsidDel="00000000" w:rsidR="00000000" w:rsidRPr="00000000">
              <w:rPr>
                <w:b w:val="1"/>
                <w:bCs w:val="1"/>
                <w:rtl w:val="0"/>
              </w:rPr>
              <w:t xml:space="preserve">Quốc gia</w:t>
            </w:r>
          </w:p>
        </w:tc>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698">
            <w:pPr>
              <w:spacing w:after="480" w:line="276" w:lineRule="auto"/>
              <w:rPr>
                <w:b w:val="1"/>
                <w:bCs w:val="1"/>
              </w:rPr>
            </w:pPr>
            <w:r w:rsidDel="00000000" w:rsidR="00000000" w:rsidRPr="00000000">
              <w:rPr>
                <w:rFonts w:ascii="Gungsuh" w:cs="Gungsuh" w:eastAsia="Gungsuh" w:hAnsi="Gungsuh"/>
                <w:b w:val="1"/>
                <w:bCs w:val="1"/>
                <w:rtl w:val="0"/>
              </w:rPr>
              <w:t xml:space="preserve">Rank gap (NRI − DII)</w:t>
            </w:r>
          </w:p>
        </w:tc>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699">
            <w:pPr>
              <w:spacing w:after="480" w:line="276" w:lineRule="auto"/>
              <w:rPr>
                <w:b w:val="1"/>
                <w:bCs w:val="1"/>
              </w:rPr>
            </w:pPr>
            <w:r w:rsidDel="00000000" w:rsidR="00000000" w:rsidRPr="00000000">
              <w:rPr>
                <w:b w:val="1"/>
                <w:bCs w:val="1"/>
                <w:rtl w:val="0"/>
              </w:rPr>
              <w:t xml:space="preserve">|Rank gap|</w:t>
            </w:r>
          </w:p>
        </w:tc>
      </w:tr>
      <w:tr>
        <w:trPr>
          <w:cantSplit w:val="0"/>
          <w:trHeight w:val="545" w:hRule="atLeast"/>
          <w:tblHeader w:val="0"/>
        </w:trPr>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69A">
            <w:pPr>
              <w:spacing w:after="480" w:line="276" w:lineRule="auto"/>
              <w:rPr/>
            </w:pPr>
            <w:r w:rsidDel="00000000" w:rsidR="00000000" w:rsidRPr="00000000">
              <w:rPr>
                <w:rtl w:val="0"/>
              </w:rPr>
              <w:t xml:space="preserve">1</w:t>
            </w:r>
          </w:p>
        </w:tc>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69B">
            <w:pPr>
              <w:spacing w:after="480" w:line="276" w:lineRule="auto"/>
              <w:rPr/>
            </w:pPr>
            <w:r w:rsidDel="00000000" w:rsidR="00000000" w:rsidRPr="00000000">
              <w:rPr>
                <w:rtl w:val="0"/>
              </w:rPr>
              <w:t xml:space="preserve">Greece</w:t>
            </w:r>
          </w:p>
        </w:tc>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69C">
            <w:pPr>
              <w:spacing w:after="480" w:line="276" w:lineRule="auto"/>
              <w:rPr/>
            </w:pPr>
            <w:r w:rsidDel="00000000" w:rsidR="00000000" w:rsidRPr="00000000">
              <w:rPr>
                <w:rtl w:val="0"/>
              </w:rPr>
              <w:t xml:space="preserve">+29</w:t>
            </w:r>
          </w:p>
        </w:tc>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69D">
            <w:pPr>
              <w:spacing w:after="480" w:line="276" w:lineRule="auto"/>
              <w:rPr/>
            </w:pPr>
            <w:r w:rsidDel="00000000" w:rsidR="00000000" w:rsidRPr="00000000">
              <w:rPr>
                <w:rtl w:val="0"/>
              </w:rPr>
              <w:t xml:space="preserve">29</w:t>
            </w:r>
          </w:p>
        </w:tc>
      </w:tr>
      <w:tr>
        <w:trPr>
          <w:cantSplit w:val="0"/>
          <w:trHeight w:val="545" w:hRule="atLeast"/>
          <w:tblHeader w:val="0"/>
        </w:trPr>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69E">
            <w:pPr>
              <w:spacing w:after="480" w:line="276" w:lineRule="auto"/>
              <w:rPr/>
            </w:pPr>
            <w:r w:rsidDel="00000000" w:rsidR="00000000" w:rsidRPr="00000000">
              <w:rPr>
                <w:rtl w:val="0"/>
              </w:rPr>
              <w:t xml:space="preserve">2</w:t>
            </w:r>
          </w:p>
        </w:tc>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69F">
            <w:pPr>
              <w:spacing w:after="480" w:line="276" w:lineRule="auto"/>
              <w:rPr/>
            </w:pPr>
            <w:r w:rsidDel="00000000" w:rsidR="00000000" w:rsidRPr="00000000">
              <w:rPr>
                <w:rtl w:val="0"/>
              </w:rPr>
              <w:t xml:space="preserve">India</w:t>
            </w:r>
          </w:p>
        </w:tc>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6A0">
            <w:pPr>
              <w:spacing w:after="480" w:line="276" w:lineRule="auto"/>
              <w:rPr/>
            </w:pPr>
            <w:r w:rsidDel="00000000" w:rsidR="00000000" w:rsidRPr="00000000">
              <w:rPr>
                <w:rFonts w:ascii="Gungsuh" w:cs="Gungsuh" w:eastAsia="Gungsuh" w:hAnsi="Gungsuh"/>
                <w:rtl w:val="0"/>
              </w:rPr>
              <w:t xml:space="preserve">−27</w:t>
            </w:r>
          </w:p>
        </w:tc>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6A1">
            <w:pPr>
              <w:spacing w:after="480" w:line="276" w:lineRule="auto"/>
              <w:rPr/>
            </w:pPr>
            <w:r w:rsidDel="00000000" w:rsidR="00000000" w:rsidRPr="00000000">
              <w:rPr>
                <w:rtl w:val="0"/>
              </w:rPr>
              <w:t xml:space="preserve">27</w:t>
            </w:r>
          </w:p>
        </w:tc>
      </w:tr>
      <w:tr>
        <w:trPr>
          <w:cantSplit w:val="0"/>
          <w:trHeight w:val="545" w:hRule="atLeast"/>
          <w:tblHeader w:val="0"/>
        </w:trPr>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6A2">
            <w:pPr>
              <w:spacing w:after="480" w:line="276" w:lineRule="auto"/>
              <w:rPr/>
            </w:pPr>
            <w:r w:rsidDel="00000000" w:rsidR="00000000" w:rsidRPr="00000000">
              <w:rPr>
                <w:rtl w:val="0"/>
              </w:rPr>
              <w:t xml:space="preserve">3</w:t>
            </w:r>
          </w:p>
        </w:tc>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6A3">
            <w:pPr>
              <w:spacing w:after="480" w:line="276" w:lineRule="auto"/>
              <w:rPr/>
            </w:pPr>
            <w:r w:rsidDel="00000000" w:rsidR="00000000" w:rsidRPr="00000000">
              <w:rPr>
                <w:rtl w:val="0"/>
              </w:rPr>
              <w:t xml:space="preserve">Pakistan</w:t>
            </w:r>
          </w:p>
        </w:tc>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6A4">
            <w:pPr>
              <w:spacing w:after="480" w:line="276" w:lineRule="auto"/>
              <w:rPr/>
            </w:pPr>
            <w:r w:rsidDel="00000000" w:rsidR="00000000" w:rsidRPr="00000000">
              <w:rPr>
                <w:rFonts w:ascii="Gungsuh" w:cs="Gungsuh" w:eastAsia="Gungsuh" w:hAnsi="Gungsuh"/>
                <w:rtl w:val="0"/>
              </w:rPr>
              <w:t xml:space="preserve">−25</w:t>
            </w:r>
          </w:p>
        </w:tc>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6A5">
            <w:pPr>
              <w:spacing w:after="480" w:line="276" w:lineRule="auto"/>
              <w:rPr/>
            </w:pPr>
            <w:r w:rsidDel="00000000" w:rsidR="00000000" w:rsidRPr="00000000">
              <w:rPr>
                <w:rtl w:val="0"/>
              </w:rPr>
              <w:t xml:space="preserve">25</w:t>
            </w:r>
          </w:p>
        </w:tc>
      </w:tr>
      <w:tr>
        <w:trPr>
          <w:cantSplit w:val="0"/>
          <w:trHeight w:val="545" w:hRule="atLeast"/>
          <w:tblHeader w:val="0"/>
        </w:trPr>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6A6">
            <w:pPr>
              <w:spacing w:after="480" w:line="276" w:lineRule="auto"/>
              <w:rPr/>
            </w:pPr>
            <w:r w:rsidDel="00000000" w:rsidR="00000000" w:rsidRPr="00000000">
              <w:rPr>
                <w:rtl w:val="0"/>
              </w:rPr>
              <w:t xml:space="preserve">4</w:t>
            </w:r>
          </w:p>
        </w:tc>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6A7">
            <w:pPr>
              <w:spacing w:after="480" w:line="276" w:lineRule="auto"/>
              <w:rPr/>
            </w:pPr>
            <w:r w:rsidDel="00000000" w:rsidR="00000000" w:rsidRPr="00000000">
              <w:rPr>
                <w:rtl w:val="0"/>
              </w:rPr>
              <w:t xml:space="preserve">Madagascar</w:t>
            </w:r>
          </w:p>
        </w:tc>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6A8">
            <w:pPr>
              <w:spacing w:after="480" w:line="276" w:lineRule="auto"/>
              <w:rPr/>
            </w:pPr>
            <w:r w:rsidDel="00000000" w:rsidR="00000000" w:rsidRPr="00000000">
              <w:rPr>
                <w:rFonts w:ascii="Gungsuh" w:cs="Gungsuh" w:eastAsia="Gungsuh" w:hAnsi="Gungsuh"/>
                <w:rtl w:val="0"/>
              </w:rPr>
              <w:t xml:space="preserve">−23</w:t>
            </w:r>
          </w:p>
        </w:tc>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6A9">
            <w:pPr>
              <w:spacing w:after="480" w:line="276" w:lineRule="auto"/>
              <w:rPr/>
            </w:pPr>
            <w:r w:rsidDel="00000000" w:rsidR="00000000" w:rsidRPr="00000000">
              <w:rPr>
                <w:rtl w:val="0"/>
              </w:rPr>
              <w:t xml:space="preserve">23</w:t>
            </w:r>
          </w:p>
        </w:tc>
      </w:tr>
      <w:tr>
        <w:trPr>
          <w:cantSplit w:val="0"/>
          <w:trHeight w:val="545" w:hRule="atLeast"/>
          <w:tblHeader w:val="0"/>
        </w:trPr>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6AA">
            <w:pPr>
              <w:spacing w:after="480" w:line="276" w:lineRule="auto"/>
              <w:rPr/>
            </w:pPr>
            <w:r w:rsidDel="00000000" w:rsidR="00000000" w:rsidRPr="00000000">
              <w:rPr>
                <w:rtl w:val="0"/>
              </w:rPr>
              <w:t xml:space="preserve">5</w:t>
            </w:r>
          </w:p>
        </w:tc>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6AB">
            <w:pPr>
              <w:spacing w:after="480" w:line="276" w:lineRule="auto"/>
              <w:rPr/>
            </w:pPr>
            <w:r w:rsidDel="00000000" w:rsidR="00000000" w:rsidRPr="00000000">
              <w:rPr>
                <w:rtl w:val="0"/>
              </w:rPr>
              <w:t xml:space="preserve">Malawi</w:t>
            </w:r>
          </w:p>
        </w:tc>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6AC">
            <w:pPr>
              <w:spacing w:after="480" w:line="276" w:lineRule="auto"/>
              <w:rPr/>
            </w:pPr>
            <w:r w:rsidDel="00000000" w:rsidR="00000000" w:rsidRPr="00000000">
              <w:rPr>
                <w:rFonts w:ascii="Gungsuh" w:cs="Gungsuh" w:eastAsia="Gungsuh" w:hAnsi="Gungsuh"/>
                <w:rtl w:val="0"/>
              </w:rPr>
              <w:t xml:space="preserve">−22</w:t>
            </w:r>
          </w:p>
        </w:tc>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6AD">
            <w:pPr>
              <w:spacing w:after="480" w:line="276" w:lineRule="auto"/>
              <w:rPr/>
            </w:pPr>
            <w:r w:rsidDel="00000000" w:rsidR="00000000" w:rsidRPr="00000000">
              <w:rPr>
                <w:rtl w:val="0"/>
              </w:rPr>
              <w:t xml:space="preserve">22</w:t>
            </w:r>
          </w:p>
        </w:tc>
      </w:tr>
      <w:tr>
        <w:trPr>
          <w:cantSplit w:val="0"/>
          <w:trHeight w:val="545" w:hRule="atLeast"/>
          <w:tblHeader w:val="0"/>
        </w:trPr>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6AE">
            <w:pPr>
              <w:spacing w:after="480" w:line="276" w:lineRule="auto"/>
              <w:rPr/>
            </w:pPr>
            <w:r w:rsidDel="00000000" w:rsidR="00000000" w:rsidRPr="00000000">
              <w:rPr>
                <w:rtl w:val="0"/>
              </w:rPr>
              <w:t xml:space="preserve">6</w:t>
            </w:r>
          </w:p>
        </w:tc>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6AF">
            <w:pPr>
              <w:spacing w:after="480" w:line="276" w:lineRule="auto"/>
              <w:rPr/>
            </w:pPr>
            <w:r w:rsidDel="00000000" w:rsidR="00000000" w:rsidRPr="00000000">
              <w:rPr>
                <w:rtl w:val="0"/>
              </w:rPr>
              <w:t xml:space="preserve">Georgia</w:t>
            </w:r>
          </w:p>
        </w:tc>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6B0">
            <w:pPr>
              <w:spacing w:after="480" w:line="276" w:lineRule="auto"/>
              <w:rPr/>
            </w:pPr>
            <w:r w:rsidDel="00000000" w:rsidR="00000000" w:rsidRPr="00000000">
              <w:rPr>
                <w:rtl w:val="0"/>
              </w:rPr>
              <w:t xml:space="preserve">+21</w:t>
            </w:r>
          </w:p>
        </w:tc>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6B1">
            <w:pPr>
              <w:spacing w:after="480" w:line="276" w:lineRule="auto"/>
              <w:rPr/>
            </w:pPr>
            <w:r w:rsidDel="00000000" w:rsidR="00000000" w:rsidRPr="00000000">
              <w:rPr>
                <w:rtl w:val="0"/>
              </w:rPr>
              <w:t xml:space="preserve">21</w:t>
            </w:r>
          </w:p>
        </w:tc>
      </w:tr>
      <w:tr>
        <w:trPr>
          <w:cantSplit w:val="0"/>
          <w:trHeight w:val="545" w:hRule="atLeast"/>
          <w:tblHeader w:val="0"/>
        </w:trPr>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6B2">
            <w:pPr>
              <w:spacing w:after="480" w:line="276" w:lineRule="auto"/>
              <w:rPr/>
            </w:pPr>
            <w:r w:rsidDel="00000000" w:rsidR="00000000" w:rsidRPr="00000000">
              <w:rPr>
                <w:rtl w:val="0"/>
              </w:rPr>
              <w:t xml:space="preserve">7</w:t>
            </w:r>
          </w:p>
        </w:tc>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6B3">
            <w:pPr>
              <w:spacing w:after="480" w:line="276" w:lineRule="auto"/>
              <w:rPr/>
            </w:pPr>
            <w:r w:rsidDel="00000000" w:rsidR="00000000" w:rsidRPr="00000000">
              <w:rPr>
                <w:rtl w:val="0"/>
              </w:rPr>
              <w:t xml:space="preserve">Trinidad and Tobago</w:t>
            </w:r>
          </w:p>
        </w:tc>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6B4">
            <w:pPr>
              <w:spacing w:after="480" w:line="276" w:lineRule="auto"/>
              <w:rPr/>
            </w:pPr>
            <w:r w:rsidDel="00000000" w:rsidR="00000000" w:rsidRPr="00000000">
              <w:rPr>
                <w:rtl w:val="0"/>
              </w:rPr>
              <w:t xml:space="preserve">+20</w:t>
            </w:r>
          </w:p>
        </w:tc>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6B5">
            <w:pPr>
              <w:spacing w:after="480" w:line="276" w:lineRule="auto"/>
              <w:rPr/>
            </w:pPr>
            <w:r w:rsidDel="00000000" w:rsidR="00000000" w:rsidRPr="00000000">
              <w:rPr>
                <w:rtl w:val="0"/>
              </w:rPr>
              <w:t xml:space="preserve">20</w:t>
            </w:r>
          </w:p>
        </w:tc>
      </w:tr>
      <w:tr>
        <w:trPr>
          <w:cantSplit w:val="0"/>
          <w:trHeight w:val="545" w:hRule="atLeast"/>
          <w:tblHeader w:val="0"/>
        </w:trPr>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6B6">
            <w:pPr>
              <w:spacing w:after="480" w:line="276" w:lineRule="auto"/>
              <w:rPr/>
            </w:pPr>
            <w:r w:rsidDel="00000000" w:rsidR="00000000" w:rsidRPr="00000000">
              <w:rPr>
                <w:rtl w:val="0"/>
              </w:rPr>
              <w:t xml:space="preserve">8</w:t>
            </w:r>
          </w:p>
        </w:tc>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6B7">
            <w:pPr>
              <w:spacing w:after="480" w:line="276" w:lineRule="auto"/>
              <w:rPr/>
            </w:pPr>
            <w:r w:rsidDel="00000000" w:rsidR="00000000" w:rsidRPr="00000000">
              <w:rPr>
                <w:rtl w:val="0"/>
              </w:rPr>
              <w:t xml:space="preserve">Malaysia</w:t>
            </w:r>
          </w:p>
        </w:tc>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6B8">
            <w:pPr>
              <w:spacing w:after="480" w:line="276" w:lineRule="auto"/>
              <w:rPr/>
            </w:pPr>
            <w:r w:rsidDel="00000000" w:rsidR="00000000" w:rsidRPr="00000000">
              <w:rPr>
                <w:rtl w:val="0"/>
              </w:rPr>
              <w:t xml:space="preserve">+19</w:t>
            </w:r>
          </w:p>
        </w:tc>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6B9">
            <w:pPr>
              <w:spacing w:after="480" w:line="276" w:lineRule="auto"/>
              <w:rPr/>
            </w:pPr>
            <w:r w:rsidDel="00000000" w:rsidR="00000000" w:rsidRPr="00000000">
              <w:rPr>
                <w:rtl w:val="0"/>
              </w:rPr>
              <w:t xml:space="preserve">19</w:t>
            </w:r>
          </w:p>
        </w:tc>
      </w:tr>
      <w:tr>
        <w:trPr>
          <w:cantSplit w:val="0"/>
          <w:trHeight w:val="545" w:hRule="atLeast"/>
          <w:tblHeader w:val="0"/>
        </w:trPr>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6BA">
            <w:pPr>
              <w:spacing w:after="480" w:line="276" w:lineRule="auto"/>
              <w:rPr/>
            </w:pPr>
            <w:r w:rsidDel="00000000" w:rsidR="00000000" w:rsidRPr="00000000">
              <w:rPr>
                <w:rtl w:val="0"/>
              </w:rPr>
              <w:t xml:space="preserve">9</w:t>
            </w:r>
          </w:p>
        </w:tc>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6BB">
            <w:pPr>
              <w:spacing w:after="480" w:line="276" w:lineRule="auto"/>
              <w:rPr/>
            </w:pPr>
            <w:r w:rsidDel="00000000" w:rsidR="00000000" w:rsidRPr="00000000">
              <w:rPr>
                <w:rtl w:val="0"/>
              </w:rPr>
              <w:t xml:space="preserve">Sri Lanka</w:t>
            </w:r>
          </w:p>
        </w:tc>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6BC">
            <w:pPr>
              <w:spacing w:after="480" w:line="276" w:lineRule="auto"/>
              <w:rPr/>
            </w:pPr>
            <w:r w:rsidDel="00000000" w:rsidR="00000000" w:rsidRPr="00000000">
              <w:rPr>
                <w:rFonts w:ascii="Gungsuh" w:cs="Gungsuh" w:eastAsia="Gungsuh" w:hAnsi="Gungsuh"/>
                <w:rtl w:val="0"/>
              </w:rPr>
              <w:t xml:space="preserve">−18</w:t>
            </w:r>
          </w:p>
        </w:tc>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6BD">
            <w:pPr>
              <w:spacing w:after="480" w:line="276" w:lineRule="auto"/>
              <w:rPr/>
            </w:pPr>
            <w:r w:rsidDel="00000000" w:rsidR="00000000" w:rsidRPr="00000000">
              <w:rPr>
                <w:rtl w:val="0"/>
              </w:rPr>
              <w:t xml:space="preserve">18</w:t>
            </w:r>
          </w:p>
        </w:tc>
      </w:tr>
      <w:tr>
        <w:trPr>
          <w:cantSplit w:val="0"/>
          <w:trHeight w:val="545" w:hRule="atLeast"/>
          <w:tblHeader w:val="0"/>
        </w:trPr>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6BE">
            <w:pPr>
              <w:spacing w:after="480" w:line="276" w:lineRule="auto"/>
              <w:rPr/>
            </w:pPr>
            <w:r w:rsidDel="00000000" w:rsidR="00000000" w:rsidRPr="00000000">
              <w:rPr>
                <w:rtl w:val="0"/>
              </w:rPr>
              <w:t xml:space="preserve">10</w:t>
            </w:r>
          </w:p>
        </w:tc>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6BF">
            <w:pPr>
              <w:spacing w:after="480" w:line="276" w:lineRule="auto"/>
              <w:rPr/>
            </w:pPr>
            <w:r w:rsidDel="00000000" w:rsidR="00000000" w:rsidRPr="00000000">
              <w:rPr>
                <w:rtl w:val="0"/>
              </w:rPr>
              <w:t xml:space="preserve">Morocco</w:t>
            </w:r>
          </w:p>
        </w:tc>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6C0">
            <w:pPr>
              <w:spacing w:after="480" w:line="276" w:lineRule="auto"/>
              <w:rPr/>
            </w:pPr>
            <w:r w:rsidDel="00000000" w:rsidR="00000000" w:rsidRPr="00000000">
              <w:rPr>
                <w:rFonts w:ascii="Gungsuh" w:cs="Gungsuh" w:eastAsia="Gungsuh" w:hAnsi="Gungsuh"/>
                <w:rtl w:val="0"/>
              </w:rPr>
              <w:t xml:space="preserve">−17</w:t>
            </w:r>
          </w:p>
        </w:tc>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6C1">
            <w:pPr>
              <w:spacing w:after="480" w:line="276" w:lineRule="auto"/>
              <w:rPr/>
            </w:pPr>
            <w:r w:rsidDel="00000000" w:rsidR="00000000" w:rsidRPr="00000000">
              <w:rPr>
                <w:rtl w:val="0"/>
              </w:rPr>
              <w:t xml:space="preserve">17</w:t>
            </w:r>
          </w:p>
        </w:tc>
      </w:tr>
      <w:tr>
        <w:trPr>
          <w:cantSplit w:val="0"/>
          <w:trHeight w:val="545" w:hRule="atLeast"/>
          <w:tblHeader w:val="0"/>
        </w:trPr>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6C2">
            <w:pPr>
              <w:spacing w:after="480" w:line="276" w:lineRule="auto"/>
              <w:rPr/>
            </w:pPr>
            <w:r w:rsidDel="00000000" w:rsidR="00000000" w:rsidRPr="00000000">
              <w:rPr>
                <w:rtl w:val="0"/>
              </w:rPr>
              <w:t xml:space="preserve">11</w:t>
            </w:r>
          </w:p>
        </w:tc>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6C3">
            <w:pPr>
              <w:spacing w:after="480" w:line="276" w:lineRule="auto"/>
              <w:rPr/>
            </w:pPr>
            <w:r w:rsidDel="00000000" w:rsidR="00000000" w:rsidRPr="00000000">
              <w:rPr>
                <w:rtl w:val="0"/>
              </w:rPr>
              <w:t xml:space="preserve">Tunisia</w:t>
            </w:r>
          </w:p>
        </w:tc>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6C4">
            <w:pPr>
              <w:spacing w:after="480" w:line="276" w:lineRule="auto"/>
              <w:rPr/>
            </w:pPr>
            <w:r w:rsidDel="00000000" w:rsidR="00000000" w:rsidRPr="00000000">
              <w:rPr>
                <w:rFonts w:ascii="Gungsuh" w:cs="Gungsuh" w:eastAsia="Gungsuh" w:hAnsi="Gungsuh"/>
                <w:rtl w:val="0"/>
              </w:rPr>
              <w:t xml:space="preserve">−16</w:t>
            </w:r>
          </w:p>
        </w:tc>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6C5">
            <w:pPr>
              <w:spacing w:after="480" w:line="276" w:lineRule="auto"/>
              <w:rPr/>
            </w:pPr>
            <w:r w:rsidDel="00000000" w:rsidR="00000000" w:rsidRPr="00000000">
              <w:rPr>
                <w:rtl w:val="0"/>
              </w:rPr>
              <w:t xml:space="preserve">16</w:t>
            </w:r>
          </w:p>
        </w:tc>
      </w:tr>
      <w:tr>
        <w:trPr>
          <w:cantSplit w:val="0"/>
          <w:trHeight w:val="545" w:hRule="atLeast"/>
          <w:tblHeader w:val="0"/>
        </w:trPr>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6C6">
            <w:pPr>
              <w:spacing w:after="480" w:line="276" w:lineRule="auto"/>
              <w:rPr/>
            </w:pPr>
            <w:r w:rsidDel="00000000" w:rsidR="00000000" w:rsidRPr="00000000">
              <w:rPr>
                <w:rtl w:val="0"/>
              </w:rPr>
              <w:t xml:space="preserve">12</w:t>
            </w:r>
          </w:p>
        </w:tc>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6C7">
            <w:pPr>
              <w:spacing w:after="480" w:line="276" w:lineRule="auto"/>
              <w:rPr/>
            </w:pPr>
            <w:r w:rsidDel="00000000" w:rsidR="00000000" w:rsidRPr="00000000">
              <w:rPr>
                <w:rtl w:val="0"/>
              </w:rPr>
              <w:t xml:space="preserve">Egypt</w:t>
            </w:r>
          </w:p>
        </w:tc>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6C8">
            <w:pPr>
              <w:spacing w:after="480" w:line="276" w:lineRule="auto"/>
              <w:rPr/>
            </w:pPr>
            <w:r w:rsidDel="00000000" w:rsidR="00000000" w:rsidRPr="00000000">
              <w:rPr>
                <w:rFonts w:ascii="Gungsuh" w:cs="Gungsuh" w:eastAsia="Gungsuh" w:hAnsi="Gungsuh"/>
                <w:rtl w:val="0"/>
              </w:rPr>
              <w:t xml:space="preserve">−15</w:t>
            </w:r>
          </w:p>
        </w:tc>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6C9">
            <w:pPr>
              <w:spacing w:after="480" w:line="276" w:lineRule="auto"/>
              <w:rPr/>
            </w:pPr>
            <w:r w:rsidDel="00000000" w:rsidR="00000000" w:rsidRPr="00000000">
              <w:rPr>
                <w:rtl w:val="0"/>
              </w:rPr>
              <w:t xml:space="preserve">15</w:t>
            </w:r>
          </w:p>
        </w:tc>
      </w:tr>
      <w:tr>
        <w:trPr>
          <w:cantSplit w:val="0"/>
          <w:trHeight w:val="545" w:hRule="atLeast"/>
          <w:tblHeader w:val="0"/>
        </w:trPr>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6CA">
            <w:pPr>
              <w:spacing w:after="480" w:line="276" w:lineRule="auto"/>
              <w:rPr/>
            </w:pPr>
            <w:r w:rsidDel="00000000" w:rsidR="00000000" w:rsidRPr="00000000">
              <w:rPr>
                <w:rtl w:val="0"/>
              </w:rPr>
              <w:t xml:space="preserve">13</w:t>
            </w:r>
          </w:p>
        </w:tc>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6CB">
            <w:pPr>
              <w:spacing w:after="480" w:line="276" w:lineRule="auto"/>
              <w:rPr/>
            </w:pPr>
            <w:r w:rsidDel="00000000" w:rsidR="00000000" w:rsidRPr="00000000">
              <w:rPr>
                <w:rtl w:val="0"/>
              </w:rPr>
              <w:t xml:space="preserve">Kenya</w:t>
            </w:r>
          </w:p>
        </w:tc>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6CC">
            <w:pPr>
              <w:spacing w:after="480" w:line="276" w:lineRule="auto"/>
              <w:rPr/>
            </w:pPr>
            <w:r w:rsidDel="00000000" w:rsidR="00000000" w:rsidRPr="00000000">
              <w:rPr>
                <w:rFonts w:ascii="Gungsuh" w:cs="Gungsuh" w:eastAsia="Gungsuh" w:hAnsi="Gungsuh"/>
                <w:rtl w:val="0"/>
              </w:rPr>
              <w:t xml:space="preserve">−14</w:t>
            </w:r>
          </w:p>
        </w:tc>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6CD">
            <w:pPr>
              <w:spacing w:after="480" w:line="276" w:lineRule="auto"/>
              <w:rPr/>
            </w:pPr>
            <w:r w:rsidDel="00000000" w:rsidR="00000000" w:rsidRPr="00000000">
              <w:rPr>
                <w:rtl w:val="0"/>
              </w:rPr>
              <w:t xml:space="preserve">14</w:t>
            </w:r>
          </w:p>
        </w:tc>
      </w:tr>
      <w:tr>
        <w:trPr>
          <w:cantSplit w:val="0"/>
          <w:trHeight w:val="545" w:hRule="atLeast"/>
          <w:tblHeader w:val="0"/>
        </w:trPr>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6CE">
            <w:pPr>
              <w:spacing w:after="480" w:line="276" w:lineRule="auto"/>
              <w:rPr/>
            </w:pPr>
            <w:r w:rsidDel="00000000" w:rsidR="00000000" w:rsidRPr="00000000">
              <w:rPr>
                <w:rtl w:val="0"/>
              </w:rPr>
              <w:t xml:space="preserve">14</w:t>
            </w:r>
          </w:p>
        </w:tc>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6CF">
            <w:pPr>
              <w:spacing w:after="480" w:line="276" w:lineRule="auto"/>
              <w:rPr/>
            </w:pPr>
            <w:r w:rsidDel="00000000" w:rsidR="00000000" w:rsidRPr="00000000">
              <w:rPr>
                <w:rtl w:val="0"/>
              </w:rPr>
              <w:t xml:space="preserve">Ghana</w:t>
            </w:r>
          </w:p>
        </w:tc>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6D0">
            <w:pPr>
              <w:spacing w:after="480" w:line="276" w:lineRule="auto"/>
              <w:rPr/>
            </w:pPr>
            <w:r w:rsidDel="00000000" w:rsidR="00000000" w:rsidRPr="00000000">
              <w:rPr>
                <w:rFonts w:ascii="Gungsuh" w:cs="Gungsuh" w:eastAsia="Gungsuh" w:hAnsi="Gungsuh"/>
                <w:rtl w:val="0"/>
              </w:rPr>
              <w:t xml:space="preserve">−13</w:t>
            </w:r>
          </w:p>
        </w:tc>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6D1">
            <w:pPr>
              <w:spacing w:after="480" w:line="276" w:lineRule="auto"/>
              <w:rPr/>
            </w:pPr>
            <w:r w:rsidDel="00000000" w:rsidR="00000000" w:rsidRPr="00000000">
              <w:rPr>
                <w:rtl w:val="0"/>
              </w:rPr>
              <w:t xml:space="preserve">13</w:t>
            </w:r>
          </w:p>
        </w:tc>
      </w:tr>
      <w:tr>
        <w:trPr>
          <w:cantSplit w:val="0"/>
          <w:trHeight w:val="545" w:hRule="atLeast"/>
          <w:tblHeader w:val="0"/>
        </w:trPr>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6D2">
            <w:pPr>
              <w:spacing w:after="480" w:line="276" w:lineRule="auto"/>
              <w:rPr/>
            </w:pPr>
            <w:r w:rsidDel="00000000" w:rsidR="00000000" w:rsidRPr="00000000">
              <w:rPr>
                <w:rtl w:val="0"/>
              </w:rPr>
              <w:t xml:space="preserve">15</w:t>
            </w:r>
          </w:p>
        </w:tc>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6D3">
            <w:pPr>
              <w:spacing w:after="480" w:line="276" w:lineRule="auto"/>
              <w:rPr/>
            </w:pPr>
            <w:r w:rsidDel="00000000" w:rsidR="00000000" w:rsidRPr="00000000">
              <w:rPr>
                <w:rtl w:val="0"/>
              </w:rPr>
              <w:t xml:space="preserve">Nigeria</w:t>
            </w:r>
          </w:p>
        </w:tc>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6D4">
            <w:pPr>
              <w:spacing w:after="480" w:line="276" w:lineRule="auto"/>
              <w:rPr/>
            </w:pPr>
            <w:r w:rsidDel="00000000" w:rsidR="00000000" w:rsidRPr="00000000">
              <w:rPr>
                <w:rFonts w:ascii="Gungsuh" w:cs="Gungsuh" w:eastAsia="Gungsuh" w:hAnsi="Gungsuh"/>
                <w:rtl w:val="0"/>
              </w:rPr>
              <w:t xml:space="preserve">−12</w:t>
            </w:r>
          </w:p>
        </w:tc>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6D5">
            <w:pPr>
              <w:spacing w:after="480" w:line="276" w:lineRule="auto"/>
              <w:rPr/>
            </w:pPr>
            <w:r w:rsidDel="00000000" w:rsidR="00000000" w:rsidRPr="00000000">
              <w:rPr>
                <w:rtl w:val="0"/>
              </w:rPr>
              <w:t xml:space="preserve">12</w:t>
            </w:r>
          </w:p>
        </w:tc>
      </w:tr>
    </w:tbl>
    <w:p w:rsidR="00000000" w:rsidDel="00000000" w:rsidP="00000000" w:rsidRDefault="00000000" w:rsidRPr="00000000" w14:paraId="000006D6">
      <w:pPr>
        <w:keepNext w:val="0"/>
        <w:widowControl w:val="1"/>
        <w:spacing w:after="80" w:line="276" w:lineRule="auto"/>
        <w:rPr/>
      </w:pPr>
      <w:r w:rsidDel="00000000" w:rsidR="00000000" w:rsidRPr="00000000">
        <w:rPr>
          <w:rtl w:val="0"/>
        </w:rPr>
      </w:r>
    </w:p>
    <w:p w:rsidR="00000000" w:rsidDel="00000000" w:rsidP="00000000" w:rsidRDefault="00000000" w:rsidRPr="00000000" w14:paraId="000006D7">
      <w:pPr>
        <w:keepNext w:val="0"/>
        <w:widowControl w:val="1"/>
        <w:spacing w:after="80" w:line="276" w:lineRule="auto"/>
        <w:rPr>
          <w:b w:val="1"/>
          <w:bCs w:val="1"/>
          <w:i w:val="1"/>
          <w:iCs w:val="1"/>
        </w:rPr>
      </w:pPr>
      <w:r w:rsidDel="00000000" w:rsidR="00000000" w:rsidRPr="00000000">
        <w:rPr>
          <w:rtl w:val="0"/>
        </w:rPr>
        <w:t xml:space="preserve">Bảng 4.2c. Các quốc gia có |rank gap| lớn nhất giữa DII-Core và MCI</w:t>
      </w:r>
      <w:r w:rsidDel="00000000" w:rsidR="00000000" w:rsidRPr="00000000">
        <w:rPr>
          <w:rtl w:val="0"/>
        </w:rPr>
      </w:r>
    </w:p>
    <w:tbl>
      <w:tblPr>
        <w:tblStyle w:val="Table36"/>
        <w:tblW w:w="711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710"/>
        <w:gridCol w:w="2345"/>
        <w:gridCol w:w="2585"/>
        <w:gridCol w:w="1475"/>
        <w:tblGridChange w:id="0">
          <w:tblGrid>
            <w:gridCol w:w="710"/>
            <w:gridCol w:w="2345"/>
            <w:gridCol w:w="2585"/>
            <w:gridCol w:w="1475"/>
          </w:tblGrid>
        </w:tblGridChange>
      </w:tblGrid>
      <w:tr>
        <w:trPr>
          <w:cantSplit w:val="0"/>
          <w:trHeight w:val="545" w:hRule="atLeast"/>
          <w:tblHeader w:val="0"/>
        </w:trPr>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6D8">
            <w:pPr>
              <w:spacing w:after="480" w:line="276" w:lineRule="auto"/>
              <w:rPr>
                <w:b w:val="1"/>
                <w:bCs w:val="1"/>
              </w:rPr>
            </w:pPr>
            <w:r w:rsidDel="00000000" w:rsidR="00000000" w:rsidRPr="00000000">
              <w:rPr>
                <w:b w:val="1"/>
                <w:bCs w:val="1"/>
                <w:rtl w:val="0"/>
              </w:rPr>
              <w:t xml:space="preserve">STT</w:t>
            </w:r>
          </w:p>
        </w:tc>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6D9">
            <w:pPr>
              <w:spacing w:after="480" w:line="276" w:lineRule="auto"/>
              <w:rPr>
                <w:b w:val="1"/>
                <w:bCs w:val="1"/>
              </w:rPr>
            </w:pPr>
            <w:r w:rsidDel="00000000" w:rsidR="00000000" w:rsidRPr="00000000">
              <w:rPr>
                <w:b w:val="1"/>
                <w:bCs w:val="1"/>
                <w:rtl w:val="0"/>
              </w:rPr>
              <w:t xml:space="preserve">Quốc gia</w:t>
            </w:r>
          </w:p>
        </w:tc>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6DA">
            <w:pPr>
              <w:spacing w:after="480" w:line="276" w:lineRule="auto"/>
              <w:rPr>
                <w:b w:val="1"/>
                <w:bCs w:val="1"/>
              </w:rPr>
            </w:pPr>
            <w:r w:rsidDel="00000000" w:rsidR="00000000" w:rsidRPr="00000000">
              <w:rPr>
                <w:rFonts w:ascii="Gungsuh" w:cs="Gungsuh" w:eastAsia="Gungsuh" w:hAnsi="Gungsuh"/>
                <w:b w:val="1"/>
                <w:bCs w:val="1"/>
                <w:rtl w:val="0"/>
              </w:rPr>
              <w:t xml:space="preserve">Rank gap (MCI − DII)</w:t>
            </w:r>
          </w:p>
        </w:tc>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6DB">
            <w:pPr>
              <w:spacing w:after="480" w:line="276" w:lineRule="auto"/>
              <w:rPr>
                <w:b w:val="1"/>
                <w:bCs w:val="1"/>
              </w:rPr>
            </w:pPr>
            <w:r w:rsidDel="00000000" w:rsidR="00000000" w:rsidRPr="00000000">
              <w:rPr>
                <w:b w:val="1"/>
                <w:bCs w:val="1"/>
                <w:rtl w:val="0"/>
              </w:rPr>
              <w:t xml:space="preserve">|Rank gap|</w:t>
            </w:r>
          </w:p>
        </w:tc>
      </w:tr>
      <w:tr>
        <w:trPr>
          <w:cantSplit w:val="0"/>
          <w:trHeight w:val="545" w:hRule="atLeast"/>
          <w:tblHeader w:val="0"/>
        </w:trPr>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6DC">
            <w:pPr>
              <w:spacing w:after="480" w:line="276" w:lineRule="auto"/>
              <w:rPr/>
            </w:pPr>
            <w:r w:rsidDel="00000000" w:rsidR="00000000" w:rsidRPr="00000000">
              <w:rPr>
                <w:rtl w:val="0"/>
              </w:rPr>
              <w:t xml:space="preserve">1</w:t>
            </w:r>
          </w:p>
        </w:tc>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6DD">
            <w:pPr>
              <w:spacing w:after="480" w:line="276" w:lineRule="auto"/>
              <w:rPr/>
            </w:pPr>
            <w:r w:rsidDel="00000000" w:rsidR="00000000" w:rsidRPr="00000000">
              <w:rPr>
                <w:rtl w:val="0"/>
              </w:rPr>
              <w:t xml:space="preserve">Libya</w:t>
            </w:r>
          </w:p>
        </w:tc>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6DE">
            <w:pPr>
              <w:spacing w:after="480" w:line="276" w:lineRule="auto"/>
              <w:rPr/>
            </w:pPr>
            <w:r w:rsidDel="00000000" w:rsidR="00000000" w:rsidRPr="00000000">
              <w:rPr>
                <w:rtl w:val="0"/>
              </w:rPr>
              <w:t xml:space="preserve">+21</w:t>
            </w:r>
          </w:p>
        </w:tc>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6DF">
            <w:pPr>
              <w:spacing w:after="480" w:line="276" w:lineRule="auto"/>
              <w:rPr/>
            </w:pPr>
            <w:r w:rsidDel="00000000" w:rsidR="00000000" w:rsidRPr="00000000">
              <w:rPr>
                <w:rtl w:val="0"/>
              </w:rPr>
              <w:t xml:space="preserve">21</w:t>
            </w:r>
          </w:p>
        </w:tc>
      </w:tr>
      <w:tr>
        <w:trPr>
          <w:cantSplit w:val="0"/>
          <w:trHeight w:val="545" w:hRule="atLeast"/>
          <w:tblHeader w:val="0"/>
        </w:trPr>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6E0">
            <w:pPr>
              <w:spacing w:after="480" w:line="276" w:lineRule="auto"/>
              <w:rPr/>
            </w:pPr>
            <w:r w:rsidDel="00000000" w:rsidR="00000000" w:rsidRPr="00000000">
              <w:rPr>
                <w:rtl w:val="0"/>
              </w:rPr>
              <w:t xml:space="preserve">2</w:t>
            </w:r>
          </w:p>
        </w:tc>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6E1">
            <w:pPr>
              <w:spacing w:after="480" w:line="276" w:lineRule="auto"/>
              <w:rPr/>
            </w:pPr>
            <w:r w:rsidDel="00000000" w:rsidR="00000000" w:rsidRPr="00000000">
              <w:rPr>
                <w:rtl w:val="0"/>
              </w:rPr>
              <w:t xml:space="preserve">Uzbekistan</w:t>
            </w:r>
          </w:p>
        </w:tc>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6E2">
            <w:pPr>
              <w:spacing w:after="480" w:line="276" w:lineRule="auto"/>
              <w:rPr/>
            </w:pPr>
            <w:r w:rsidDel="00000000" w:rsidR="00000000" w:rsidRPr="00000000">
              <w:rPr>
                <w:rtl w:val="0"/>
              </w:rPr>
              <w:t xml:space="preserve">+18</w:t>
            </w:r>
          </w:p>
        </w:tc>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6E3">
            <w:pPr>
              <w:spacing w:after="480" w:line="276" w:lineRule="auto"/>
              <w:rPr/>
            </w:pPr>
            <w:r w:rsidDel="00000000" w:rsidR="00000000" w:rsidRPr="00000000">
              <w:rPr>
                <w:rtl w:val="0"/>
              </w:rPr>
              <w:t xml:space="preserve">18</w:t>
            </w:r>
          </w:p>
        </w:tc>
      </w:tr>
      <w:tr>
        <w:trPr>
          <w:cantSplit w:val="0"/>
          <w:trHeight w:val="545" w:hRule="atLeast"/>
          <w:tblHeader w:val="0"/>
        </w:trPr>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6E4">
            <w:pPr>
              <w:spacing w:after="480" w:line="276" w:lineRule="auto"/>
              <w:rPr/>
            </w:pPr>
            <w:r w:rsidDel="00000000" w:rsidR="00000000" w:rsidRPr="00000000">
              <w:rPr>
                <w:rtl w:val="0"/>
              </w:rPr>
              <w:t xml:space="preserve">3</w:t>
            </w:r>
          </w:p>
        </w:tc>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6E5">
            <w:pPr>
              <w:spacing w:after="480" w:line="276" w:lineRule="auto"/>
              <w:rPr/>
            </w:pPr>
            <w:r w:rsidDel="00000000" w:rsidR="00000000" w:rsidRPr="00000000">
              <w:rPr>
                <w:rtl w:val="0"/>
              </w:rPr>
              <w:t xml:space="preserve">Papua New Guinea</w:t>
            </w:r>
          </w:p>
        </w:tc>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6E6">
            <w:pPr>
              <w:spacing w:after="480" w:line="276" w:lineRule="auto"/>
              <w:rPr/>
            </w:pPr>
            <w:r w:rsidDel="00000000" w:rsidR="00000000" w:rsidRPr="00000000">
              <w:rPr>
                <w:rFonts w:ascii="Gungsuh" w:cs="Gungsuh" w:eastAsia="Gungsuh" w:hAnsi="Gungsuh"/>
                <w:rtl w:val="0"/>
              </w:rPr>
              <w:t xml:space="preserve">−17</w:t>
            </w:r>
          </w:p>
        </w:tc>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6E7">
            <w:pPr>
              <w:spacing w:after="480" w:line="276" w:lineRule="auto"/>
              <w:rPr/>
            </w:pPr>
            <w:r w:rsidDel="00000000" w:rsidR="00000000" w:rsidRPr="00000000">
              <w:rPr>
                <w:rtl w:val="0"/>
              </w:rPr>
              <w:t xml:space="preserve">17</w:t>
            </w:r>
          </w:p>
        </w:tc>
      </w:tr>
      <w:tr>
        <w:trPr>
          <w:cantSplit w:val="0"/>
          <w:trHeight w:val="545" w:hRule="atLeast"/>
          <w:tblHeader w:val="0"/>
        </w:trPr>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6E8">
            <w:pPr>
              <w:spacing w:after="480" w:line="276" w:lineRule="auto"/>
              <w:rPr/>
            </w:pPr>
            <w:r w:rsidDel="00000000" w:rsidR="00000000" w:rsidRPr="00000000">
              <w:rPr>
                <w:rtl w:val="0"/>
              </w:rPr>
              <w:t xml:space="preserve">4</w:t>
            </w:r>
          </w:p>
        </w:tc>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6E9">
            <w:pPr>
              <w:spacing w:after="480" w:line="276" w:lineRule="auto"/>
              <w:rPr/>
            </w:pPr>
            <w:r w:rsidDel="00000000" w:rsidR="00000000" w:rsidRPr="00000000">
              <w:rPr>
                <w:rtl w:val="0"/>
              </w:rPr>
              <w:t xml:space="preserve">Guatemala</w:t>
            </w:r>
          </w:p>
        </w:tc>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6EA">
            <w:pPr>
              <w:spacing w:after="480" w:line="276" w:lineRule="auto"/>
              <w:rPr/>
            </w:pPr>
            <w:r w:rsidDel="00000000" w:rsidR="00000000" w:rsidRPr="00000000">
              <w:rPr>
                <w:rFonts w:ascii="Gungsuh" w:cs="Gungsuh" w:eastAsia="Gungsuh" w:hAnsi="Gungsuh"/>
                <w:rtl w:val="0"/>
              </w:rPr>
              <w:t xml:space="preserve">−16</w:t>
            </w:r>
          </w:p>
        </w:tc>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6EB">
            <w:pPr>
              <w:spacing w:after="480" w:line="276" w:lineRule="auto"/>
              <w:rPr/>
            </w:pPr>
            <w:r w:rsidDel="00000000" w:rsidR="00000000" w:rsidRPr="00000000">
              <w:rPr>
                <w:rtl w:val="0"/>
              </w:rPr>
              <w:t xml:space="preserve">16</w:t>
            </w:r>
          </w:p>
        </w:tc>
      </w:tr>
      <w:tr>
        <w:trPr>
          <w:cantSplit w:val="0"/>
          <w:trHeight w:val="545" w:hRule="atLeast"/>
          <w:tblHeader w:val="0"/>
        </w:trPr>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6EC">
            <w:pPr>
              <w:spacing w:after="480" w:line="276" w:lineRule="auto"/>
              <w:rPr/>
            </w:pPr>
            <w:r w:rsidDel="00000000" w:rsidR="00000000" w:rsidRPr="00000000">
              <w:rPr>
                <w:rtl w:val="0"/>
              </w:rPr>
              <w:t xml:space="preserve">5</w:t>
            </w:r>
          </w:p>
        </w:tc>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6ED">
            <w:pPr>
              <w:spacing w:after="480" w:line="276" w:lineRule="auto"/>
              <w:rPr/>
            </w:pPr>
            <w:r w:rsidDel="00000000" w:rsidR="00000000" w:rsidRPr="00000000">
              <w:rPr>
                <w:rtl w:val="0"/>
              </w:rPr>
              <w:t xml:space="preserve">Samoa</w:t>
            </w:r>
          </w:p>
        </w:tc>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6EE">
            <w:pPr>
              <w:spacing w:after="480" w:line="276" w:lineRule="auto"/>
              <w:rPr/>
            </w:pPr>
            <w:r w:rsidDel="00000000" w:rsidR="00000000" w:rsidRPr="00000000">
              <w:rPr>
                <w:rFonts w:ascii="Gungsuh" w:cs="Gungsuh" w:eastAsia="Gungsuh" w:hAnsi="Gungsuh"/>
                <w:rtl w:val="0"/>
              </w:rPr>
              <w:t xml:space="preserve">−15</w:t>
            </w:r>
          </w:p>
        </w:tc>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6EF">
            <w:pPr>
              <w:spacing w:after="480" w:line="276" w:lineRule="auto"/>
              <w:rPr/>
            </w:pPr>
            <w:r w:rsidDel="00000000" w:rsidR="00000000" w:rsidRPr="00000000">
              <w:rPr>
                <w:rtl w:val="0"/>
              </w:rPr>
              <w:t xml:space="preserve">15</w:t>
            </w:r>
          </w:p>
        </w:tc>
      </w:tr>
      <w:tr>
        <w:trPr>
          <w:cantSplit w:val="0"/>
          <w:trHeight w:val="545" w:hRule="atLeast"/>
          <w:tblHeader w:val="0"/>
        </w:trPr>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6F0">
            <w:pPr>
              <w:spacing w:after="480" w:line="276" w:lineRule="auto"/>
              <w:rPr/>
            </w:pPr>
            <w:r w:rsidDel="00000000" w:rsidR="00000000" w:rsidRPr="00000000">
              <w:rPr>
                <w:rtl w:val="0"/>
              </w:rPr>
              <w:t xml:space="preserve">6</w:t>
            </w:r>
          </w:p>
        </w:tc>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6F1">
            <w:pPr>
              <w:spacing w:after="480" w:line="276" w:lineRule="auto"/>
              <w:rPr/>
            </w:pPr>
            <w:r w:rsidDel="00000000" w:rsidR="00000000" w:rsidRPr="00000000">
              <w:rPr>
                <w:rtl w:val="0"/>
              </w:rPr>
              <w:t xml:space="preserve">Bolivia</w:t>
            </w:r>
          </w:p>
        </w:tc>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6F2">
            <w:pPr>
              <w:spacing w:after="480" w:line="276" w:lineRule="auto"/>
              <w:rPr/>
            </w:pPr>
            <w:r w:rsidDel="00000000" w:rsidR="00000000" w:rsidRPr="00000000">
              <w:rPr>
                <w:rFonts w:ascii="Gungsuh" w:cs="Gungsuh" w:eastAsia="Gungsuh" w:hAnsi="Gungsuh"/>
                <w:rtl w:val="0"/>
              </w:rPr>
              <w:t xml:space="preserve">−14</w:t>
            </w:r>
          </w:p>
        </w:tc>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6F3">
            <w:pPr>
              <w:spacing w:after="480" w:line="276" w:lineRule="auto"/>
              <w:rPr/>
            </w:pPr>
            <w:r w:rsidDel="00000000" w:rsidR="00000000" w:rsidRPr="00000000">
              <w:rPr>
                <w:rtl w:val="0"/>
              </w:rPr>
              <w:t xml:space="preserve">14</w:t>
            </w:r>
          </w:p>
        </w:tc>
      </w:tr>
      <w:tr>
        <w:trPr>
          <w:cantSplit w:val="0"/>
          <w:trHeight w:val="545" w:hRule="atLeast"/>
          <w:tblHeader w:val="0"/>
        </w:trPr>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6F4">
            <w:pPr>
              <w:spacing w:after="480" w:line="276" w:lineRule="auto"/>
              <w:rPr/>
            </w:pPr>
            <w:r w:rsidDel="00000000" w:rsidR="00000000" w:rsidRPr="00000000">
              <w:rPr>
                <w:rtl w:val="0"/>
              </w:rPr>
              <w:t xml:space="preserve">7</w:t>
            </w:r>
          </w:p>
        </w:tc>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6F5">
            <w:pPr>
              <w:spacing w:after="480" w:line="276" w:lineRule="auto"/>
              <w:rPr/>
            </w:pPr>
            <w:r w:rsidDel="00000000" w:rsidR="00000000" w:rsidRPr="00000000">
              <w:rPr>
                <w:rtl w:val="0"/>
              </w:rPr>
              <w:t xml:space="preserve">Honduras</w:t>
            </w:r>
          </w:p>
        </w:tc>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6F6">
            <w:pPr>
              <w:spacing w:after="480" w:line="276" w:lineRule="auto"/>
              <w:rPr/>
            </w:pPr>
            <w:r w:rsidDel="00000000" w:rsidR="00000000" w:rsidRPr="00000000">
              <w:rPr>
                <w:rFonts w:ascii="Gungsuh" w:cs="Gungsuh" w:eastAsia="Gungsuh" w:hAnsi="Gungsuh"/>
                <w:rtl w:val="0"/>
              </w:rPr>
              <w:t xml:space="preserve">−13</w:t>
            </w:r>
          </w:p>
        </w:tc>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6F7">
            <w:pPr>
              <w:spacing w:after="480" w:line="276" w:lineRule="auto"/>
              <w:rPr/>
            </w:pPr>
            <w:r w:rsidDel="00000000" w:rsidR="00000000" w:rsidRPr="00000000">
              <w:rPr>
                <w:rtl w:val="0"/>
              </w:rPr>
              <w:t xml:space="preserve">13</w:t>
            </w:r>
          </w:p>
        </w:tc>
      </w:tr>
      <w:tr>
        <w:trPr>
          <w:cantSplit w:val="0"/>
          <w:trHeight w:val="545" w:hRule="atLeast"/>
          <w:tblHeader w:val="0"/>
        </w:trPr>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6F8">
            <w:pPr>
              <w:spacing w:after="480" w:line="276" w:lineRule="auto"/>
              <w:rPr/>
            </w:pPr>
            <w:r w:rsidDel="00000000" w:rsidR="00000000" w:rsidRPr="00000000">
              <w:rPr>
                <w:rtl w:val="0"/>
              </w:rPr>
              <w:t xml:space="preserve">8</w:t>
            </w:r>
          </w:p>
        </w:tc>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6F9">
            <w:pPr>
              <w:spacing w:after="480" w:line="276" w:lineRule="auto"/>
              <w:rPr/>
            </w:pPr>
            <w:r w:rsidDel="00000000" w:rsidR="00000000" w:rsidRPr="00000000">
              <w:rPr>
                <w:rtl w:val="0"/>
              </w:rPr>
              <w:t xml:space="preserve">Nicaragua</w:t>
            </w:r>
          </w:p>
        </w:tc>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6FA">
            <w:pPr>
              <w:spacing w:after="480" w:line="276" w:lineRule="auto"/>
              <w:rPr/>
            </w:pPr>
            <w:r w:rsidDel="00000000" w:rsidR="00000000" w:rsidRPr="00000000">
              <w:rPr>
                <w:rFonts w:ascii="Gungsuh" w:cs="Gungsuh" w:eastAsia="Gungsuh" w:hAnsi="Gungsuh"/>
                <w:rtl w:val="0"/>
              </w:rPr>
              <w:t xml:space="preserve">−12</w:t>
            </w:r>
          </w:p>
        </w:tc>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6FB">
            <w:pPr>
              <w:spacing w:after="480" w:line="276" w:lineRule="auto"/>
              <w:rPr/>
            </w:pPr>
            <w:r w:rsidDel="00000000" w:rsidR="00000000" w:rsidRPr="00000000">
              <w:rPr>
                <w:rtl w:val="0"/>
              </w:rPr>
              <w:t xml:space="preserve">12</w:t>
            </w:r>
          </w:p>
        </w:tc>
      </w:tr>
      <w:tr>
        <w:trPr>
          <w:cantSplit w:val="0"/>
          <w:trHeight w:val="545" w:hRule="atLeast"/>
          <w:tblHeader w:val="0"/>
        </w:trPr>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6FC">
            <w:pPr>
              <w:spacing w:after="480" w:line="276" w:lineRule="auto"/>
              <w:rPr/>
            </w:pPr>
            <w:r w:rsidDel="00000000" w:rsidR="00000000" w:rsidRPr="00000000">
              <w:rPr>
                <w:rtl w:val="0"/>
              </w:rPr>
              <w:t xml:space="preserve">9</w:t>
            </w:r>
          </w:p>
        </w:tc>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6FD">
            <w:pPr>
              <w:spacing w:after="480" w:line="276" w:lineRule="auto"/>
              <w:rPr/>
            </w:pPr>
            <w:r w:rsidDel="00000000" w:rsidR="00000000" w:rsidRPr="00000000">
              <w:rPr>
                <w:rtl w:val="0"/>
              </w:rPr>
              <w:t xml:space="preserve">Cambodia</w:t>
            </w:r>
          </w:p>
        </w:tc>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6FE">
            <w:pPr>
              <w:spacing w:after="480" w:line="276" w:lineRule="auto"/>
              <w:rPr/>
            </w:pPr>
            <w:r w:rsidDel="00000000" w:rsidR="00000000" w:rsidRPr="00000000">
              <w:rPr>
                <w:rFonts w:ascii="Gungsuh" w:cs="Gungsuh" w:eastAsia="Gungsuh" w:hAnsi="Gungsuh"/>
                <w:rtl w:val="0"/>
              </w:rPr>
              <w:t xml:space="preserve">−11</w:t>
            </w:r>
          </w:p>
        </w:tc>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6FF">
            <w:pPr>
              <w:spacing w:after="480" w:line="276" w:lineRule="auto"/>
              <w:rPr/>
            </w:pPr>
            <w:r w:rsidDel="00000000" w:rsidR="00000000" w:rsidRPr="00000000">
              <w:rPr>
                <w:rtl w:val="0"/>
              </w:rPr>
              <w:t xml:space="preserve">11</w:t>
            </w:r>
          </w:p>
        </w:tc>
      </w:tr>
      <w:tr>
        <w:trPr>
          <w:cantSplit w:val="0"/>
          <w:trHeight w:val="545" w:hRule="atLeast"/>
          <w:tblHeader w:val="0"/>
        </w:trPr>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700">
            <w:pPr>
              <w:spacing w:after="480" w:line="276" w:lineRule="auto"/>
              <w:rPr/>
            </w:pPr>
            <w:r w:rsidDel="00000000" w:rsidR="00000000" w:rsidRPr="00000000">
              <w:rPr>
                <w:rtl w:val="0"/>
              </w:rPr>
              <w:t xml:space="preserve">10</w:t>
            </w:r>
          </w:p>
        </w:tc>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701">
            <w:pPr>
              <w:spacing w:after="480" w:line="276" w:lineRule="auto"/>
              <w:rPr/>
            </w:pPr>
            <w:r w:rsidDel="00000000" w:rsidR="00000000" w:rsidRPr="00000000">
              <w:rPr>
                <w:rtl w:val="0"/>
              </w:rPr>
              <w:t xml:space="preserve">Lao PDR</w:t>
            </w:r>
          </w:p>
        </w:tc>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702">
            <w:pPr>
              <w:spacing w:after="480" w:line="276" w:lineRule="auto"/>
              <w:rPr/>
            </w:pPr>
            <w:r w:rsidDel="00000000" w:rsidR="00000000" w:rsidRPr="00000000">
              <w:rPr>
                <w:rFonts w:ascii="Gungsuh" w:cs="Gungsuh" w:eastAsia="Gungsuh" w:hAnsi="Gungsuh"/>
                <w:rtl w:val="0"/>
              </w:rPr>
              <w:t xml:space="preserve">−10</w:t>
            </w:r>
          </w:p>
        </w:tc>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703">
            <w:pPr>
              <w:spacing w:after="480" w:line="276" w:lineRule="auto"/>
              <w:rPr/>
            </w:pPr>
            <w:r w:rsidDel="00000000" w:rsidR="00000000" w:rsidRPr="00000000">
              <w:rPr>
                <w:rtl w:val="0"/>
              </w:rPr>
              <w:t xml:space="preserve">10</w:t>
            </w:r>
          </w:p>
        </w:tc>
      </w:tr>
      <w:tr>
        <w:trPr>
          <w:cantSplit w:val="0"/>
          <w:trHeight w:val="545" w:hRule="atLeast"/>
          <w:tblHeader w:val="0"/>
        </w:trPr>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704">
            <w:pPr>
              <w:spacing w:after="480" w:line="276" w:lineRule="auto"/>
              <w:rPr/>
            </w:pPr>
            <w:r w:rsidDel="00000000" w:rsidR="00000000" w:rsidRPr="00000000">
              <w:rPr>
                <w:rtl w:val="0"/>
              </w:rPr>
              <w:t xml:space="preserve">11</w:t>
            </w:r>
          </w:p>
        </w:tc>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705">
            <w:pPr>
              <w:spacing w:after="480" w:line="276" w:lineRule="auto"/>
              <w:rPr/>
            </w:pPr>
            <w:r w:rsidDel="00000000" w:rsidR="00000000" w:rsidRPr="00000000">
              <w:rPr>
                <w:rtl w:val="0"/>
              </w:rPr>
              <w:t xml:space="preserve">Mongolia</w:t>
            </w:r>
          </w:p>
        </w:tc>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706">
            <w:pPr>
              <w:spacing w:after="480" w:line="276" w:lineRule="auto"/>
              <w:rPr/>
            </w:pPr>
            <w:r w:rsidDel="00000000" w:rsidR="00000000" w:rsidRPr="00000000">
              <w:rPr>
                <w:rFonts w:ascii="Gungsuh" w:cs="Gungsuh" w:eastAsia="Gungsuh" w:hAnsi="Gungsuh"/>
                <w:rtl w:val="0"/>
              </w:rPr>
              <w:t xml:space="preserve">−9</w:t>
            </w:r>
          </w:p>
        </w:tc>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707">
            <w:pPr>
              <w:spacing w:after="480" w:line="276" w:lineRule="auto"/>
              <w:rPr/>
            </w:pPr>
            <w:r w:rsidDel="00000000" w:rsidR="00000000" w:rsidRPr="00000000">
              <w:rPr>
                <w:rtl w:val="0"/>
              </w:rPr>
              <w:t xml:space="preserve">9</w:t>
            </w:r>
          </w:p>
        </w:tc>
      </w:tr>
      <w:tr>
        <w:trPr>
          <w:cantSplit w:val="0"/>
          <w:trHeight w:val="545" w:hRule="atLeast"/>
          <w:tblHeader w:val="0"/>
        </w:trPr>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708">
            <w:pPr>
              <w:spacing w:after="480" w:line="276" w:lineRule="auto"/>
              <w:rPr/>
            </w:pPr>
            <w:r w:rsidDel="00000000" w:rsidR="00000000" w:rsidRPr="00000000">
              <w:rPr>
                <w:rtl w:val="0"/>
              </w:rPr>
              <w:t xml:space="preserve">12</w:t>
            </w:r>
          </w:p>
        </w:tc>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709">
            <w:pPr>
              <w:spacing w:after="480" w:line="276" w:lineRule="auto"/>
              <w:rPr/>
            </w:pPr>
            <w:r w:rsidDel="00000000" w:rsidR="00000000" w:rsidRPr="00000000">
              <w:rPr>
                <w:rtl w:val="0"/>
              </w:rPr>
              <w:t xml:space="preserve">Paraguay</w:t>
            </w:r>
          </w:p>
        </w:tc>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70A">
            <w:pPr>
              <w:spacing w:after="480" w:line="276" w:lineRule="auto"/>
              <w:rPr/>
            </w:pPr>
            <w:r w:rsidDel="00000000" w:rsidR="00000000" w:rsidRPr="00000000">
              <w:rPr>
                <w:rFonts w:ascii="Gungsuh" w:cs="Gungsuh" w:eastAsia="Gungsuh" w:hAnsi="Gungsuh"/>
                <w:rtl w:val="0"/>
              </w:rPr>
              <w:t xml:space="preserve">−8</w:t>
            </w:r>
          </w:p>
        </w:tc>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70B">
            <w:pPr>
              <w:spacing w:after="480" w:line="276" w:lineRule="auto"/>
              <w:rPr/>
            </w:pPr>
            <w:r w:rsidDel="00000000" w:rsidR="00000000" w:rsidRPr="00000000">
              <w:rPr>
                <w:rtl w:val="0"/>
              </w:rPr>
              <w:t xml:space="preserve">8</w:t>
            </w:r>
          </w:p>
        </w:tc>
      </w:tr>
      <w:tr>
        <w:trPr>
          <w:cantSplit w:val="0"/>
          <w:trHeight w:val="545" w:hRule="atLeast"/>
          <w:tblHeader w:val="0"/>
        </w:trPr>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70C">
            <w:pPr>
              <w:spacing w:after="480" w:line="276" w:lineRule="auto"/>
              <w:rPr/>
            </w:pPr>
            <w:r w:rsidDel="00000000" w:rsidR="00000000" w:rsidRPr="00000000">
              <w:rPr>
                <w:rtl w:val="0"/>
              </w:rPr>
              <w:t xml:space="preserve">13</w:t>
            </w:r>
          </w:p>
        </w:tc>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70D">
            <w:pPr>
              <w:spacing w:after="480" w:line="276" w:lineRule="auto"/>
              <w:rPr/>
            </w:pPr>
            <w:r w:rsidDel="00000000" w:rsidR="00000000" w:rsidRPr="00000000">
              <w:rPr>
                <w:rtl w:val="0"/>
              </w:rPr>
              <w:t xml:space="preserve">Senegal</w:t>
            </w:r>
          </w:p>
        </w:tc>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70E">
            <w:pPr>
              <w:spacing w:after="480" w:line="276" w:lineRule="auto"/>
              <w:rPr/>
            </w:pPr>
            <w:r w:rsidDel="00000000" w:rsidR="00000000" w:rsidRPr="00000000">
              <w:rPr>
                <w:rFonts w:ascii="Gungsuh" w:cs="Gungsuh" w:eastAsia="Gungsuh" w:hAnsi="Gungsuh"/>
                <w:rtl w:val="0"/>
              </w:rPr>
              <w:t xml:space="preserve">−7</w:t>
            </w:r>
          </w:p>
        </w:tc>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70F">
            <w:pPr>
              <w:spacing w:after="480" w:line="276" w:lineRule="auto"/>
              <w:rPr/>
            </w:pPr>
            <w:r w:rsidDel="00000000" w:rsidR="00000000" w:rsidRPr="00000000">
              <w:rPr>
                <w:rtl w:val="0"/>
              </w:rPr>
              <w:t xml:space="preserve">7</w:t>
            </w:r>
          </w:p>
        </w:tc>
      </w:tr>
      <w:tr>
        <w:trPr>
          <w:cantSplit w:val="0"/>
          <w:trHeight w:val="545" w:hRule="atLeast"/>
          <w:tblHeader w:val="0"/>
        </w:trPr>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710">
            <w:pPr>
              <w:spacing w:after="480" w:line="276" w:lineRule="auto"/>
              <w:rPr/>
            </w:pPr>
            <w:r w:rsidDel="00000000" w:rsidR="00000000" w:rsidRPr="00000000">
              <w:rPr>
                <w:rtl w:val="0"/>
              </w:rPr>
              <w:t xml:space="preserve">14</w:t>
            </w:r>
          </w:p>
        </w:tc>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711">
            <w:pPr>
              <w:spacing w:after="480" w:line="276" w:lineRule="auto"/>
              <w:rPr/>
            </w:pPr>
            <w:r w:rsidDel="00000000" w:rsidR="00000000" w:rsidRPr="00000000">
              <w:rPr>
                <w:rtl w:val="0"/>
              </w:rPr>
              <w:t xml:space="preserve">Benin</w:t>
            </w:r>
          </w:p>
        </w:tc>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712">
            <w:pPr>
              <w:spacing w:after="480" w:line="276" w:lineRule="auto"/>
              <w:rPr/>
            </w:pPr>
            <w:r w:rsidDel="00000000" w:rsidR="00000000" w:rsidRPr="00000000">
              <w:rPr>
                <w:rFonts w:ascii="Gungsuh" w:cs="Gungsuh" w:eastAsia="Gungsuh" w:hAnsi="Gungsuh"/>
                <w:rtl w:val="0"/>
              </w:rPr>
              <w:t xml:space="preserve">−6</w:t>
            </w:r>
          </w:p>
        </w:tc>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713">
            <w:pPr>
              <w:spacing w:after="480" w:line="276" w:lineRule="auto"/>
              <w:rPr/>
            </w:pPr>
            <w:r w:rsidDel="00000000" w:rsidR="00000000" w:rsidRPr="00000000">
              <w:rPr>
                <w:rtl w:val="0"/>
              </w:rPr>
              <w:t xml:space="preserve">6</w:t>
            </w:r>
          </w:p>
        </w:tc>
      </w:tr>
      <w:tr>
        <w:trPr>
          <w:cantSplit w:val="0"/>
          <w:trHeight w:val="545" w:hRule="atLeast"/>
          <w:tblHeader w:val="0"/>
        </w:trPr>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714">
            <w:pPr>
              <w:spacing w:after="480" w:line="276" w:lineRule="auto"/>
              <w:rPr/>
            </w:pPr>
            <w:r w:rsidDel="00000000" w:rsidR="00000000" w:rsidRPr="00000000">
              <w:rPr>
                <w:rtl w:val="0"/>
              </w:rPr>
              <w:t xml:space="preserve">15</w:t>
            </w:r>
          </w:p>
        </w:tc>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715">
            <w:pPr>
              <w:spacing w:after="480" w:line="276" w:lineRule="auto"/>
              <w:rPr/>
            </w:pPr>
            <w:r w:rsidDel="00000000" w:rsidR="00000000" w:rsidRPr="00000000">
              <w:rPr>
                <w:rtl w:val="0"/>
              </w:rPr>
              <w:t xml:space="preserve">Togo</w:t>
            </w:r>
          </w:p>
        </w:tc>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716">
            <w:pPr>
              <w:spacing w:after="480" w:line="276" w:lineRule="auto"/>
              <w:rPr/>
            </w:pPr>
            <w:r w:rsidDel="00000000" w:rsidR="00000000" w:rsidRPr="00000000">
              <w:rPr>
                <w:rFonts w:ascii="Gungsuh" w:cs="Gungsuh" w:eastAsia="Gungsuh" w:hAnsi="Gungsuh"/>
                <w:rtl w:val="0"/>
              </w:rPr>
              <w:t xml:space="preserve">−5</w:t>
            </w:r>
          </w:p>
        </w:tc>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717">
            <w:pPr>
              <w:spacing w:after="480" w:line="276" w:lineRule="auto"/>
              <w:rPr/>
            </w:pPr>
            <w:r w:rsidDel="00000000" w:rsidR="00000000" w:rsidRPr="00000000">
              <w:rPr>
                <w:rtl w:val="0"/>
              </w:rPr>
              <w:t xml:space="preserve">5</w:t>
            </w:r>
          </w:p>
        </w:tc>
      </w:tr>
    </w:tbl>
    <w:p w:rsidR="00000000" w:rsidDel="00000000" w:rsidP="00000000" w:rsidRDefault="00000000" w:rsidRPr="00000000" w14:paraId="00000718">
      <w:pPr>
        <w:spacing w:after="240" w:before="240" w:lineRule="auto"/>
        <w:rPr/>
      </w:pPr>
      <w:r w:rsidDel="00000000" w:rsidR="00000000" w:rsidRPr="00000000">
        <w:rPr>
          <w:rtl w:val="0"/>
        </w:rPr>
        <w:t xml:space="preserve">Bảng 4.2 tổng hợp các quốc gia có độ lệch thứ hạng tuyệt đối lớn nhất giữa DII-Core và từng benchmark. Việc trình bày các trường hợp này không nhằm “đánh giá đúng–sai” của một chỉ số cụ thể, mà nhằm xác định </w:t>
      </w:r>
      <w:r w:rsidDel="00000000" w:rsidR="00000000" w:rsidRPr="00000000">
        <w:rPr>
          <w:b w:val="1"/>
          <w:bCs w:val="1"/>
          <w:rtl w:val="0"/>
        </w:rPr>
        <w:t xml:space="preserve">những điểm mà hai thước đo phản ánh các khía cạnh khác nhau của bao trùm số</w:t>
      </w:r>
      <w:r w:rsidDel="00000000" w:rsidR="00000000" w:rsidRPr="00000000">
        <w:rPr>
          <w:rtl w:val="0"/>
        </w:rPr>
        <w:t xml:space="preserve">.</w:t>
      </w:r>
    </w:p>
    <w:p w:rsidR="00000000" w:rsidDel="00000000" w:rsidP="00000000" w:rsidRDefault="00000000" w:rsidRPr="00000000" w14:paraId="00000719">
      <w:pPr>
        <w:spacing w:after="240" w:before="240" w:lineRule="auto"/>
        <w:rPr/>
      </w:pPr>
      <w:r w:rsidDel="00000000" w:rsidR="00000000" w:rsidRPr="00000000">
        <w:rPr>
          <w:rtl w:val="0"/>
        </w:rPr>
        <w:t xml:space="preserve">Một đặc điểm đáng chú ý là các quốc gia có rank gap lớn thường không tập trung vào một nhóm thu nhập hay khu vực duy nhất. Điều này cho thấy sai lệch thứ hạng không đơn thuần là hệ quả của mức phát triển kinh tế, mà nhiều khả năng liên quan đến </w:t>
      </w:r>
      <w:r w:rsidDel="00000000" w:rsidR="00000000" w:rsidRPr="00000000">
        <w:rPr>
          <w:b w:val="1"/>
          <w:bCs w:val="1"/>
          <w:rtl w:val="0"/>
        </w:rPr>
        <w:t xml:space="preserve">cấu hình trụ</w:t>
      </w:r>
      <w:r w:rsidDel="00000000" w:rsidR="00000000" w:rsidRPr="00000000">
        <w:rPr>
          <w:rtl w:val="0"/>
        </w:rPr>
        <w:t xml:space="preserve"> của từng quốc gia, chẳng hạn sự chênh lệch giữa hạ tầng/kết nối và năng lực thể chế, hoặc giữa mức độ phổ cập dịch vụ và chất lượng sử dụng.</w:t>
      </w:r>
    </w:p>
    <w:p w:rsidR="00000000" w:rsidDel="00000000" w:rsidP="00000000" w:rsidRDefault="00000000" w:rsidRPr="00000000" w14:paraId="0000071A">
      <w:pPr>
        <w:pStyle w:val="Heading3"/>
        <w:keepNext w:val="0"/>
        <w:widowControl w:val="1"/>
        <w:spacing w:after="80" w:before="280" w:lineRule="auto"/>
        <w:rPr/>
      </w:pPr>
      <w:bookmarkStart w:colFirst="0" w:colLast="0" w:name="_3ybu3qpvuh2l" w:id="78"/>
      <w:bookmarkEnd w:id="78"/>
      <w:r w:rsidDel="00000000" w:rsidR="00000000" w:rsidRPr="00000000">
        <w:rPr>
          <w:rtl w:val="0"/>
        </w:rPr>
        <w:t xml:space="preserve">4.2.3. Diễn giải rank gap trong bối cảnh phương pháp</w:t>
      </w:r>
    </w:p>
    <w:p w:rsidR="00000000" w:rsidDel="00000000" w:rsidP="00000000" w:rsidRDefault="00000000" w:rsidRPr="00000000" w14:paraId="0000071B">
      <w:pPr>
        <w:spacing w:after="240" w:before="240" w:lineRule="auto"/>
        <w:rPr/>
      </w:pPr>
      <w:r w:rsidDel="00000000" w:rsidR="00000000" w:rsidRPr="00000000">
        <w:rPr>
          <w:rtl w:val="0"/>
        </w:rPr>
        <w:t xml:space="preserve">Khi đặt các kết quả rank gap vào bối cảnh thiết kế DII-Core, cần nhấn mạnh rằng </w:t>
      </w:r>
      <w:r w:rsidDel="00000000" w:rsidR="00000000" w:rsidRPr="00000000">
        <w:rPr>
          <w:b w:val="1"/>
          <w:bCs w:val="1"/>
          <w:rtl w:val="0"/>
        </w:rPr>
        <w:t xml:space="preserve">sai lệch thứ hạng là kết quả kỳ vọng</w:t>
      </w:r>
      <w:r w:rsidDel="00000000" w:rsidR="00000000" w:rsidRPr="00000000">
        <w:rPr>
          <w:rtl w:val="0"/>
        </w:rPr>
        <w:t xml:space="preserve"> trong so sánh giữa các chỉ số có phạm vi và trọng tâm khái niệm khác nhau. EGDI nhấn mạnh mạnh vào năng lực chính phủ điện tử và dịch vụ công trực tuyến; NRI tập trung vào mức độ sẵn sàng mạng lưới và môi trường thể chế; trong khi MCI phản ánh chủ yếu khía cạnh kết nối di động. Ngược lại, DII-Core được xây dựng xoay quanh ba trụ cân bằng: tiếp cận và sử dụng, năng lực hạ tầng, và vốn nhân lực.</w:t>
      </w:r>
    </w:p>
    <w:p w:rsidR="00000000" w:rsidDel="00000000" w:rsidP="00000000" w:rsidRDefault="00000000" w:rsidRPr="00000000" w14:paraId="0000071C">
      <w:pPr>
        <w:spacing w:after="240" w:before="240" w:lineRule="auto"/>
        <w:rPr/>
      </w:pPr>
      <w:r w:rsidDel="00000000" w:rsidR="00000000" w:rsidRPr="00000000">
        <w:rPr>
          <w:rtl w:val="0"/>
        </w:rPr>
        <w:t xml:space="preserve">Do đó, các trường hợp rank gap lớn không nên được diễn giải như “lỗi đo lường” của DII-Core, mà như </w:t>
      </w:r>
      <w:r w:rsidDel="00000000" w:rsidR="00000000" w:rsidRPr="00000000">
        <w:rPr>
          <w:b w:val="1"/>
          <w:bCs w:val="1"/>
          <w:rtl w:val="0"/>
        </w:rPr>
        <w:t xml:space="preserve">tín hiệu phân tích</w:t>
      </w:r>
      <w:r w:rsidDel="00000000" w:rsidR="00000000" w:rsidRPr="00000000">
        <w:rPr>
          <w:rtl w:val="0"/>
        </w:rPr>
        <w:t xml:space="preserve"> cho thấy nơi mà cách tiếp cận trụ của DII-Core đưa ra một góc nhìn khác so với benchmark. Những tín hiệu này tạo nền tảng trực tiếp cho phân tích phân rã theo trụ ở Mục 4.3, nơi cấu trúc nội tại của DII-Core sẽ được sử dụng để giải thích các sai lệch thứ hạng quan sát được.</w:t>
      </w:r>
    </w:p>
    <w:p w:rsidR="00000000" w:rsidDel="00000000" w:rsidP="00000000" w:rsidRDefault="00000000" w:rsidRPr="00000000" w14:paraId="0000071D">
      <w:pPr>
        <w:pStyle w:val="Heading3"/>
        <w:keepNext w:val="0"/>
        <w:widowControl w:val="1"/>
        <w:spacing w:after="80" w:before="280" w:lineRule="auto"/>
        <w:rPr/>
      </w:pPr>
      <w:bookmarkStart w:colFirst="0" w:colLast="0" w:name="_sg7248u9z9bv" w:id="79"/>
      <w:bookmarkEnd w:id="79"/>
      <w:r w:rsidDel="00000000" w:rsidR="00000000" w:rsidRPr="00000000">
        <w:rPr>
          <w:rtl w:val="0"/>
        </w:rPr>
        <w:t xml:space="preserve">4.2.4. Liên hệ với kiểm toán độ bền và LOO influence</w:t>
      </w:r>
    </w:p>
    <w:p w:rsidR="00000000" w:rsidDel="00000000" w:rsidP="00000000" w:rsidRDefault="00000000" w:rsidRPr="00000000" w14:paraId="0000071E">
      <w:pPr>
        <w:spacing w:after="240" w:before="240" w:lineRule="auto"/>
        <w:rPr/>
      </w:pPr>
      <w:r w:rsidDel="00000000" w:rsidR="00000000" w:rsidRPr="00000000">
        <w:rPr>
          <w:rtl w:val="0"/>
        </w:rPr>
        <w:t xml:space="preserve">Cuối cùng, cần đặt phân tích rank gap trong mối liên hệ với các kết quả kiểm toán ở Chương 3, đặc biệt là phân tích </w:t>
      </w:r>
      <w:r w:rsidDel="00000000" w:rsidR="00000000" w:rsidRPr="00000000">
        <w:rPr>
          <w:b w:val="1"/>
          <w:bCs w:val="1"/>
          <w:rtl w:val="0"/>
        </w:rPr>
        <w:t xml:space="preserve">Leave-One-Out influence</w:t>
      </w:r>
      <w:r w:rsidDel="00000000" w:rsidR="00000000" w:rsidRPr="00000000">
        <w:rPr>
          <w:rtl w:val="0"/>
        </w:rPr>
        <w:t xml:space="preserve"> (Mục 3.9.2). Việc các quốc gia có rank gap lớn không đồng thời là các quốc gia có influence cao trong phân tích LOO cho thấy rằng </w:t>
      </w:r>
      <w:r w:rsidDel="00000000" w:rsidR="00000000" w:rsidRPr="00000000">
        <w:rPr>
          <w:b w:val="1"/>
          <w:bCs w:val="1"/>
          <w:rtl w:val="0"/>
        </w:rPr>
        <w:t xml:space="preserve">sai lệch thứ hạng cục bộ không chi phối kết luận hội tụ tổng thể</w:t>
      </w:r>
      <w:r w:rsidDel="00000000" w:rsidR="00000000" w:rsidRPr="00000000">
        <w:rPr>
          <w:rtl w:val="0"/>
        </w:rPr>
        <w:t xml:space="preserve">. Nói cách khác, DII-Core có thể khác biệt đáng kể với benchmark ở một số trường hợp cụ thể, nhưng những khác biệt này không đủ mạnh để làm thay đổi cấu trúc tương quan chung của toàn bộ mẫu.</w:t>
      </w:r>
    </w:p>
    <w:p w:rsidR="00000000" w:rsidDel="00000000" w:rsidP="00000000" w:rsidRDefault="00000000" w:rsidRPr="00000000" w14:paraId="0000071F">
      <w:pPr>
        <w:spacing w:after="240" w:before="240" w:lineRule="auto"/>
        <w:rPr/>
      </w:pPr>
      <w:r w:rsidDel="00000000" w:rsidR="00000000" w:rsidRPr="00000000">
        <w:rPr>
          <w:rtl w:val="0"/>
        </w:rPr>
        <w:t xml:space="preserve">Từ góc độ phương pháp, kết quả này củng cố lập luận rằng phân tích rank gap là một công cụ </w:t>
      </w:r>
      <w:r w:rsidDel="00000000" w:rsidR="00000000" w:rsidRPr="00000000">
        <w:rPr>
          <w:b w:val="1"/>
          <w:bCs w:val="1"/>
          <w:rtl w:val="0"/>
        </w:rPr>
        <w:t xml:space="preserve">bổ trợ cho diễn giải</w:t>
      </w:r>
      <w:r w:rsidDel="00000000" w:rsidR="00000000" w:rsidRPr="00000000">
        <w:rPr>
          <w:rtl w:val="0"/>
        </w:rPr>
        <w:t xml:space="preserve">, chứ không phải một phép kiểm định làm suy yếu bằng chứng về giá trị hội tụ. Các sai lệch thứ hạng quan sát được do đó được xem như đầu vào cho phân tích sâu hơn về cơ chế và cấu trúc trụ, thay vì là dấu hiệu bất ổn của chỉ số.</w:t>
      </w:r>
    </w:p>
    <w:p w:rsidR="00000000" w:rsidDel="00000000" w:rsidP="00000000" w:rsidRDefault="00000000" w:rsidRPr="00000000" w14:paraId="00000720">
      <w:pPr>
        <w:pStyle w:val="Heading2"/>
        <w:keepNext w:val="0"/>
        <w:keepLines w:val="0"/>
        <w:spacing w:after="80" w:before="360" w:line="259" w:lineRule="auto"/>
        <w:ind w:left="0"/>
        <w:rPr>
          <w:sz w:val="34"/>
          <w:szCs w:val="34"/>
        </w:rPr>
      </w:pPr>
      <w:bookmarkStart w:colFirst="0" w:colLast="0" w:name="_lbk8cbxffl6f" w:id="80"/>
      <w:bookmarkEnd w:id="80"/>
      <w:r w:rsidDel="00000000" w:rsidR="00000000" w:rsidRPr="00000000">
        <w:rPr>
          <w:sz w:val="34"/>
          <w:szCs w:val="34"/>
          <w:rtl w:val="0"/>
        </w:rPr>
        <w:t xml:space="preserve">4.3. Phân rã theo trụ và chẩn đoán cơ chế sai lệch thứ hạng (Pillar-based diagnostics &amp; decomposition)</w:t>
      </w:r>
    </w:p>
    <w:p w:rsidR="00000000" w:rsidDel="00000000" w:rsidP="00000000" w:rsidRDefault="00000000" w:rsidRPr="00000000" w14:paraId="00000721">
      <w:pPr>
        <w:spacing w:after="240" w:before="240" w:lineRule="auto"/>
        <w:rPr/>
      </w:pPr>
      <w:r w:rsidDel="00000000" w:rsidR="00000000" w:rsidRPr="00000000">
        <w:rPr>
          <w:rtl w:val="0"/>
        </w:rPr>
        <w:t xml:space="preserve">Mục 4.2 cho thấy tồn tại một số quốc gia có </w:t>
      </w:r>
      <w:r w:rsidDel="00000000" w:rsidR="00000000" w:rsidRPr="00000000">
        <w:rPr>
          <w:b w:val="1"/>
          <w:bCs w:val="1"/>
          <w:rtl w:val="0"/>
        </w:rPr>
        <w:t xml:space="preserve">chênh lệch thứ hạng lớn</w:t>
      </w:r>
      <w:r w:rsidDel="00000000" w:rsidR="00000000" w:rsidRPr="00000000">
        <w:rPr>
          <w:rtl w:val="0"/>
        </w:rPr>
        <w:t xml:space="preserve"> giữa DII-Core và các benchmark. Để tránh diễn giải sai lệch kiểu “đúng–sai”, phần này sử dụng cấu trúc nội tại của DII-Core (ba trụ) như một công cụ </w:t>
      </w:r>
      <w:r w:rsidDel="00000000" w:rsidR="00000000" w:rsidRPr="00000000">
        <w:rPr>
          <w:b w:val="1"/>
          <w:bCs w:val="1"/>
          <w:rtl w:val="0"/>
        </w:rPr>
        <w:t xml:space="preserve">chẩn đoán</w:t>
      </w:r>
      <w:r w:rsidDel="00000000" w:rsidR="00000000" w:rsidRPr="00000000">
        <w:rPr>
          <w:rtl w:val="0"/>
        </w:rPr>
        <w:t xml:space="preserve">: xác định liệu các rank-gap outliers có đi kèm với một “dấu vân tay” về cấu hình trụ (pillar profile) hay không. Cách tiếp cận này phù hợp với nguyên tắc đã nêu ở Chương 3: DII-Core là chỉ số tổng hợp dựa trên các chiều cạnh đo lường rõ ràng; vì vậy, mọi diễn giải khác biệt thứ hạng nên quay về kiểm tra cấu trúc trụ thay vì đưa ra suy luận nhân quả.</w:t>
      </w:r>
    </w:p>
    <w:p w:rsidR="00000000" w:rsidDel="00000000" w:rsidP="00000000" w:rsidRDefault="00000000" w:rsidRPr="00000000" w14:paraId="00000722">
      <w:pPr>
        <w:spacing w:after="240" w:before="240" w:lineRule="auto"/>
        <w:rPr/>
      </w:pPr>
      <w:r w:rsidDel="00000000" w:rsidR="00000000" w:rsidRPr="00000000">
        <w:rPr>
          <w:rtl w:val="0"/>
        </w:rPr>
        <w:t xml:space="preserve">Về mặt thao tác, phân tích được triển khai theo hai tầng. Thứ nhất, so sánh </w:t>
      </w:r>
      <w:r w:rsidDel="00000000" w:rsidR="00000000" w:rsidRPr="00000000">
        <w:rPr>
          <w:b w:val="1"/>
          <w:bCs w:val="1"/>
          <w:rtl w:val="0"/>
        </w:rPr>
        <w:t xml:space="preserve">trung bình điểm trụ</w:t>
      </w:r>
      <w:r w:rsidDel="00000000" w:rsidR="00000000" w:rsidRPr="00000000">
        <w:rPr>
          <w:rtl w:val="0"/>
        </w:rPr>
        <w:t xml:space="preserve"> của nhóm rank-gap outliers với trung bình toàn mẫu năm 2022, nhằm kiểm tra xem outliers có đặc điểm cấu trúc trụ khác biệt hay không. Thứ hai, trình bày </w:t>
      </w:r>
      <w:r w:rsidDel="00000000" w:rsidR="00000000" w:rsidRPr="00000000">
        <w:rPr>
          <w:b w:val="1"/>
          <w:bCs w:val="1"/>
          <w:rtl w:val="0"/>
        </w:rPr>
        <w:t xml:space="preserve">một số trường hợp tiêu biểu</w:t>
      </w:r>
      <w:r w:rsidDel="00000000" w:rsidR="00000000" w:rsidRPr="00000000">
        <w:rPr>
          <w:rtl w:val="0"/>
        </w:rPr>
        <w:t xml:space="preserve"> trong nhóm outliers để minh họa trực quan cách cấu hình trụ có thể đi cùng sai lệch thứ hạng quan sát được. Các kết quả dưới đây cần được hiểu như </w:t>
      </w:r>
      <w:r w:rsidDel="00000000" w:rsidR="00000000" w:rsidRPr="00000000">
        <w:rPr>
          <w:b w:val="1"/>
          <w:bCs w:val="1"/>
          <w:rtl w:val="0"/>
        </w:rPr>
        <w:t xml:space="preserve">chẩn đoán mô tả</w:t>
      </w:r>
      <w:r w:rsidDel="00000000" w:rsidR="00000000" w:rsidRPr="00000000">
        <w:rPr>
          <w:rtl w:val="0"/>
        </w:rPr>
        <w:t xml:space="preserve"> dựa trên dữ liệu, không khẳng định quan hệ nhân quả giữa “trụ” và “benchmark”.</w:t>
      </w:r>
    </w:p>
    <w:p w:rsidR="00000000" w:rsidDel="00000000" w:rsidP="00000000" w:rsidRDefault="00000000" w:rsidRPr="00000000" w14:paraId="00000723">
      <w:pPr>
        <w:pStyle w:val="Heading3"/>
        <w:keepNext w:val="0"/>
        <w:widowControl w:val="1"/>
        <w:spacing w:after="80" w:before="280" w:lineRule="auto"/>
        <w:rPr/>
      </w:pPr>
      <w:bookmarkStart w:colFirst="0" w:colLast="0" w:name="_5zikwmj4pedl" w:id="81"/>
      <w:bookmarkEnd w:id="81"/>
      <w:r w:rsidDel="00000000" w:rsidR="00000000" w:rsidRPr="00000000">
        <w:rPr>
          <w:rtl w:val="0"/>
        </w:rPr>
        <w:t xml:space="preserve">4.3.1. Hồ sơ trụ của nhóm rank-gap outliers so với toàn mẫu</w:t>
      </w:r>
    </w:p>
    <w:p w:rsidR="00000000" w:rsidDel="00000000" w:rsidP="00000000" w:rsidRDefault="00000000" w:rsidRPr="00000000" w14:paraId="00000724">
      <w:pPr>
        <w:spacing w:after="240" w:before="240" w:lineRule="auto"/>
        <w:jc w:val="center"/>
        <w:rPr>
          <w:b w:val="1"/>
          <w:bCs w:val="1"/>
        </w:rPr>
      </w:pPr>
      <w:r w:rsidDel="00000000" w:rsidR="00000000" w:rsidRPr="00000000">
        <w:rPr>
          <w:b w:val="1"/>
          <w:bCs w:val="1"/>
        </w:rPr>
        <w:drawing>
          <wp:inline distB="114300" distT="114300" distL="114300" distR="114300">
            <wp:extent cx="4367213" cy="2575350"/>
            <wp:effectExtent b="0" l="0" r="0" t="0"/>
            <wp:docPr id="5" name="image8.png"/>
            <a:graphic>
              <a:graphicData uri="http://schemas.openxmlformats.org/drawingml/2006/picture">
                <pic:pic>
                  <pic:nvPicPr>
                    <pic:cNvPr id="0" name="image8.png"/>
                    <pic:cNvPicPr preferRelativeResize="0"/>
                  </pic:nvPicPr>
                  <pic:blipFill>
                    <a:blip r:embed="rId35"/>
                    <a:srcRect b="0" l="0" r="0" t="0"/>
                    <a:stretch>
                      <a:fillRect/>
                    </a:stretch>
                  </pic:blipFill>
                  <pic:spPr>
                    <a:xfrm>
                      <a:off x="0" y="0"/>
                      <a:ext cx="4367213" cy="2575350"/>
                    </a:xfrm>
                    <a:prstGeom prst="rect"/>
                    <a:ln/>
                  </pic:spPr>
                </pic:pic>
              </a:graphicData>
            </a:graphic>
          </wp:inline>
        </w:drawing>
      </w:r>
      <w:r w:rsidDel="00000000" w:rsidR="00000000" w:rsidRPr="00000000">
        <w:rPr>
          <w:rtl w:val="0"/>
        </w:rPr>
      </w:r>
    </w:p>
    <w:p w:rsidR="00000000" w:rsidDel="00000000" w:rsidP="00000000" w:rsidRDefault="00000000" w:rsidRPr="00000000" w14:paraId="00000725">
      <w:pPr>
        <w:spacing w:after="240" w:before="240" w:lineRule="auto"/>
        <w:jc w:val="center"/>
        <w:rPr>
          <w:b w:val="1"/>
          <w:bCs w:val="1"/>
          <w:i w:val="1"/>
          <w:iCs w:val="1"/>
        </w:rPr>
      </w:pPr>
      <w:r w:rsidDel="00000000" w:rsidR="00000000" w:rsidRPr="00000000">
        <w:rPr>
          <w:i w:val="1"/>
          <w:iCs w:val="1"/>
          <w:rtl w:val="0"/>
        </w:rPr>
        <w:t xml:space="preserve">Hình 4.7. Pillar profile of rank-gap outliers (DII vs EGDI).</w:t>
      </w:r>
      <w:r w:rsidDel="00000000" w:rsidR="00000000" w:rsidRPr="00000000">
        <w:rPr>
          <w:rtl w:val="0"/>
        </w:rPr>
      </w:r>
    </w:p>
    <w:p w:rsidR="00000000" w:rsidDel="00000000" w:rsidP="00000000" w:rsidRDefault="00000000" w:rsidRPr="00000000" w14:paraId="00000726">
      <w:pPr>
        <w:spacing w:after="240" w:before="240" w:lineRule="auto"/>
        <w:rPr>
          <w:b w:val="1"/>
          <w:bCs w:val="1"/>
        </w:rPr>
      </w:pPr>
      <w:r w:rsidDel="00000000" w:rsidR="00000000" w:rsidRPr="00000000">
        <w:rPr>
          <w:rtl w:val="0"/>
        </w:rPr>
        <w:t xml:space="preserve">Bảng 4.3a. So sánh trung bình điểm trụ (z) giữa nhóm rank-gap outliers và toàn mẫu năm 2022 – DII vs EGDI.</w:t>
      </w:r>
      <w:r w:rsidDel="00000000" w:rsidR="00000000" w:rsidRPr="00000000">
        <w:rPr>
          <w:rtl w:val="0"/>
        </w:rPr>
      </w:r>
    </w:p>
    <w:tbl>
      <w:tblPr>
        <w:tblStyle w:val="Table37"/>
        <w:tblW w:w="9025.511811023624"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1298.8908076978305"/>
        <w:gridCol w:w="1272.2012705533543"/>
        <w:gridCol w:w="858.5134448139769"/>
        <w:gridCol w:w="1312.2355762700683"/>
        <w:gridCol w:w="1779.3024762983978"/>
        <w:gridCol w:w="1125.4088162587366"/>
        <w:gridCol w:w="1378.9594191312583"/>
        <w:tblGridChange w:id="0">
          <w:tblGrid>
            <w:gridCol w:w="1298.8908076978305"/>
            <w:gridCol w:w="1272.2012705533543"/>
            <w:gridCol w:w="858.5134448139769"/>
            <w:gridCol w:w="1312.2355762700683"/>
            <w:gridCol w:w="1779.3024762983978"/>
            <w:gridCol w:w="1125.4088162587366"/>
            <w:gridCol w:w="1378.9594191312583"/>
          </w:tblGrid>
        </w:tblGridChange>
      </w:tblGrid>
      <w:tr>
        <w:trPr>
          <w:cantSplit w:val="0"/>
          <w:trHeight w:val="10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27">
            <w:pPr>
              <w:spacing w:after="240" w:before="240" w:lineRule="auto"/>
              <w:jc w:val="center"/>
              <w:rPr/>
            </w:pPr>
            <w:r w:rsidDel="00000000" w:rsidR="00000000" w:rsidRPr="00000000">
              <w:rPr>
                <w:b w:val="1"/>
                <w:bCs w:val="1"/>
                <w:rtl w:val="0"/>
              </w:rPr>
              <w:t xml:space="preserve">Group</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28">
            <w:pPr>
              <w:spacing w:after="240" w:before="240" w:lineRule="auto"/>
              <w:jc w:val="center"/>
              <w:rPr/>
            </w:pPr>
            <w:r w:rsidDel="00000000" w:rsidR="00000000" w:rsidRPr="00000000">
              <w:rPr>
                <w:b w:val="1"/>
                <w:bCs w:val="1"/>
                <w:rtl w:val="0"/>
              </w:rPr>
              <w:t xml:space="preserve">n_countries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29">
            <w:pPr>
              <w:spacing w:after="240" w:before="240" w:lineRule="auto"/>
              <w:jc w:val="center"/>
              <w:rPr/>
            </w:pPr>
            <w:r w:rsidDel="00000000" w:rsidR="00000000" w:rsidRPr="00000000">
              <w:rPr>
                <w:b w:val="1"/>
                <w:bCs w:val="1"/>
                <w:rtl w:val="0"/>
              </w:rPr>
              <w:t xml:space="preserve">DII mean (0-100)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2A">
            <w:pPr>
              <w:spacing w:after="240" w:before="240" w:lineRule="auto"/>
              <w:jc w:val="center"/>
              <w:rPr/>
            </w:pPr>
            <w:r w:rsidDel="00000000" w:rsidR="00000000" w:rsidRPr="00000000">
              <w:rPr>
                <w:b w:val="1"/>
                <w:bCs w:val="1"/>
                <w:rtl w:val="0"/>
              </w:rPr>
              <w:t xml:space="preserve">Access &amp; Adoption (mean z)</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2B">
            <w:pPr>
              <w:spacing w:after="240" w:before="240" w:lineRule="auto"/>
              <w:jc w:val="center"/>
              <w:rPr/>
            </w:pPr>
            <w:r w:rsidDel="00000000" w:rsidR="00000000" w:rsidRPr="00000000">
              <w:rPr>
                <w:b w:val="1"/>
                <w:bCs w:val="1"/>
                <w:rtl w:val="0"/>
              </w:rPr>
              <w:t xml:space="preserve">Infrastructure Capacity (mean z)</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2C">
            <w:pPr>
              <w:spacing w:after="240" w:before="240" w:lineRule="auto"/>
              <w:jc w:val="center"/>
              <w:rPr/>
            </w:pPr>
            <w:r w:rsidDel="00000000" w:rsidR="00000000" w:rsidRPr="00000000">
              <w:rPr>
                <w:b w:val="1"/>
                <w:bCs w:val="1"/>
                <w:rtl w:val="0"/>
              </w:rPr>
              <w:t xml:space="preserve">Human Capital (mean z)</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2D">
            <w:pPr>
              <w:spacing w:after="240" w:before="240" w:lineRule="auto"/>
              <w:jc w:val="center"/>
              <w:rPr/>
            </w:pPr>
            <w:r w:rsidDel="00000000" w:rsidR="00000000" w:rsidRPr="00000000">
              <w:rPr>
                <w:b w:val="1"/>
                <w:bCs w:val="1"/>
                <w:rtl w:val="0"/>
              </w:rPr>
              <w:t xml:space="preserve">Mean rank gap (gap_egdi)</w:t>
            </w:r>
            <w:r w:rsidDel="00000000" w:rsidR="00000000" w:rsidRPr="00000000">
              <w:rPr>
                <w:rtl w:val="0"/>
              </w:rPr>
            </w:r>
          </w:p>
        </w:tc>
      </w:tr>
      <w:tr>
        <w:trPr>
          <w:cantSplit w:val="0"/>
          <w:trHeight w:val="10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2E">
            <w:pPr>
              <w:spacing w:after="240" w:before="240" w:lineRule="auto"/>
              <w:rPr/>
            </w:pPr>
            <w:r w:rsidDel="00000000" w:rsidR="00000000" w:rsidRPr="00000000">
              <w:rPr>
                <w:rtl w:val="0"/>
              </w:rPr>
              <w:t xml:space="preserve">Rank-gap outliers (DII vs EGDI)</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2F">
            <w:pPr>
              <w:spacing w:after="240" w:before="240" w:lineRule="auto"/>
              <w:rPr/>
            </w:pPr>
            <w:r w:rsidDel="00000000" w:rsidR="00000000" w:rsidRPr="00000000">
              <w:rPr>
                <w:rtl w:val="0"/>
              </w:rPr>
              <w:t xml:space="preserve">8</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30">
            <w:pPr>
              <w:spacing w:after="240" w:before="240" w:lineRule="auto"/>
              <w:rPr/>
            </w:pPr>
            <w:r w:rsidDel="00000000" w:rsidR="00000000" w:rsidRPr="00000000">
              <w:rPr>
                <w:rtl w:val="0"/>
              </w:rPr>
              <w:t xml:space="preserve">57.62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31">
            <w:pPr>
              <w:spacing w:after="240" w:before="240" w:lineRule="auto"/>
              <w:rPr/>
            </w:pPr>
            <w:r w:rsidDel="00000000" w:rsidR="00000000" w:rsidRPr="00000000">
              <w:rPr>
                <w:rtl w:val="0"/>
              </w:rPr>
              <w:t xml:space="preserve">0.178</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32">
            <w:pPr>
              <w:spacing w:after="240" w:before="240" w:lineRule="auto"/>
              <w:rPr/>
            </w:pPr>
            <w:r w:rsidDel="00000000" w:rsidR="00000000" w:rsidRPr="00000000">
              <w:rPr>
                <w:rtl w:val="0"/>
              </w:rPr>
              <w:t xml:space="preserve">0.041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33">
            <w:pPr>
              <w:spacing w:after="240" w:before="240" w:lineRule="auto"/>
              <w:rPr/>
            </w:pPr>
            <w:r w:rsidDel="00000000" w:rsidR="00000000" w:rsidRPr="00000000">
              <w:rPr>
                <w:rtl w:val="0"/>
              </w:rPr>
              <w:t xml:space="preserve">-0.063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34">
            <w:pPr>
              <w:spacing w:after="240" w:before="240" w:lineRule="auto"/>
              <w:rPr/>
            </w:pPr>
            <w:r w:rsidDel="00000000" w:rsidR="00000000" w:rsidRPr="00000000">
              <w:rPr>
                <w:rtl w:val="0"/>
              </w:rPr>
              <w:t xml:space="preserve">559.75</w:t>
            </w:r>
          </w:p>
        </w:tc>
      </w:tr>
      <w:tr>
        <w:trPr>
          <w:cantSplit w:val="0"/>
          <w:trHeight w:val="137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35">
            <w:pPr>
              <w:spacing w:after="240" w:before="240" w:lineRule="auto"/>
              <w:rPr/>
            </w:pPr>
            <w:r w:rsidDel="00000000" w:rsidR="00000000" w:rsidRPr="00000000">
              <w:rPr>
                <w:rtl w:val="0"/>
              </w:rPr>
              <w:t xml:space="preserve">All countries (2022, with pillars)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36">
            <w:pPr>
              <w:spacing w:after="240" w:before="240" w:lineRule="auto"/>
              <w:rPr/>
            </w:pPr>
            <w:r w:rsidDel="00000000" w:rsidR="00000000" w:rsidRPr="00000000">
              <w:rPr>
                <w:rtl w:val="0"/>
              </w:rPr>
              <w:t xml:space="preserve">150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37">
            <w:pPr>
              <w:spacing w:after="240" w:before="240" w:lineRule="auto"/>
              <w:rPr/>
            </w:pPr>
            <w:r w:rsidDel="00000000" w:rsidR="00000000" w:rsidRPr="00000000">
              <w:rPr>
                <w:rtl w:val="0"/>
              </w:rPr>
              <w:t xml:space="preserve">66.92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38">
            <w:pPr>
              <w:spacing w:after="240" w:before="240" w:lineRule="auto"/>
              <w:rPr/>
            </w:pPr>
            <w:r w:rsidDel="00000000" w:rsidR="00000000" w:rsidRPr="00000000">
              <w:rPr>
                <w:rtl w:val="0"/>
              </w:rPr>
              <w:t xml:space="preserve">0.484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39">
            <w:pPr>
              <w:spacing w:after="240" w:before="240" w:lineRule="auto"/>
              <w:rPr/>
            </w:pPr>
            <w:r w:rsidDel="00000000" w:rsidR="00000000" w:rsidRPr="00000000">
              <w:rPr>
                <w:rtl w:val="0"/>
              </w:rPr>
              <w:t xml:space="preserve">0.473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3A">
            <w:pPr>
              <w:spacing w:after="240" w:before="240" w:lineRule="auto"/>
              <w:rPr/>
            </w:pPr>
            <w:r w:rsidDel="00000000" w:rsidR="00000000" w:rsidRPr="00000000">
              <w:rPr>
                <w:rtl w:val="0"/>
              </w:rPr>
              <w:t xml:space="preserve">0.111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3B">
            <w:pPr>
              <w:spacing w:after="240" w:before="240" w:lineRule="auto"/>
              <w:rPr/>
            </w:pPr>
            <w:r w:rsidDel="00000000" w:rsidR="00000000" w:rsidRPr="00000000">
              <w:rPr>
                <w:rtl w:val="0"/>
              </w:rPr>
              <w:t xml:space="preserve">nan</w:t>
            </w:r>
          </w:p>
        </w:tc>
      </w:tr>
    </w:tbl>
    <w:p w:rsidR="00000000" w:rsidDel="00000000" w:rsidP="00000000" w:rsidRDefault="00000000" w:rsidRPr="00000000" w14:paraId="0000073C">
      <w:pPr>
        <w:spacing w:after="240" w:before="240" w:lineRule="auto"/>
        <w:rPr>
          <w:b w:val="1"/>
          <w:bCs w:val="1"/>
        </w:rPr>
      </w:pPr>
      <w:r w:rsidDel="00000000" w:rsidR="00000000" w:rsidRPr="00000000">
        <w:rPr>
          <w:rtl w:val="0"/>
        </w:rPr>
        <w:t xml:space="preserve">Bảng 4.3a cho thấy nhóm outliers (DII–EGDI) có mức điểm trụ trung bình khác với toàn mẫu theo hướng: trụ </w:t>
      </w:r>
      <w:r w:rsidDel="00000000" w:rsidR="00000000" w:rsidRPr="00000000">
        <w:rPr>
          <w:b w:val="1"/>
          <w:bCs w:val="1"/>
          <w:rtl w:val="0"/>
        </w:rPr>
        <w:t xml:space="preserve">Access &amp; Adoption</w:t>
      </w:r>
      <w:r w:rsidDel="00000000" w:rsidR="00000000" w:rsidRPr="00000000">
        <w:rPr>
          <w:rtl w:val="0"/>
        </w:rPr>
        <w:t xml:space="preserve"> và </w:t>
      </w:r>
      <w:r w:rsidDel="00000000" w:rsidR="00000000" w:rsidRPr="00000000">
        <w:rPr>
          <w:b w:val="1"/>
          <w:bCs w:val="1"/>
          <w:rtl w:val="0"/>
        </w:rPr>
        <w:t xml:space="preserve">Infrastructure Capacity</w:t>
      </w:r>
      <w:r w:rsidDel="00000000" w:rsidR="00000000" w:rsidRPr="00000000">
        <w:rPr>
          <w:rtl w:val="0"/>
        </w:rPr>
        <w:t xml:space="preserve"> không đồng thời cao như cấu hình điển hình của nhóm có DII cao, trong khi trụ </w:t>
      </w:r>
      <w:r w:rsidDel="00000000" w:rsidR="00000000" w:rsidRPr="00000000">
        <w:rPr>
          <w:b w:val="1"/>
          <w:bCs w:val="1"/>
          <w:rtl w:val="0"/>
        </w:rPr>
        <w:t xml:space="preserve">Human Capital</w:t>
      </w:r>
      <w:r w:rsidDel="00000000" w:rsidR="00000000" w:rsidRPr="00000000">
        <w:rPr>
          <w:rtl w:val="0"/>
        </w:rPr>
        <w:t xml:space="preserve"> bị thiếu ở một số quan sát (do thiếu dữ liệu trụ ở năm 2022 đối với một số quốc gia). Điều này gợi ý rằng sai lệch thứ hạng lớn với EGDI có thể đi kèm với cấu hình trụ “không cân bằng” hoặc “không đầy đủ thông tin trụ” trong lát cắt dữ liệu benchmark đang so sánh. Tuy nhiên, vì danh sách outliers được trích theo tiêu chí cực trị của pipeline benchmark, kết luận ở đây được giữ ở mức: </w:t>
      </w:r>
      <w:r w:rsidDel="00000000" w:rsidR="00000000" w:rsidRPr="00000000">
        <w:rPr>
          <w:b w:val="1"/>
          <w:bCs w:val="1"/>
          <w:rtl w:val="0"/>
        </w:rPr>
        <w:t xml:space="preserve">outliers không phải là một mẫu ngẫu nhiên của toàn bộ phân phối</w:t>
      </w:r>
      <w:r w:rsidDel="00000000" w:rsidR="00000000" w:rsidRPr="00000000">
        <w:rPr>
          <w:rtl w:val="0"/>
        </w:rPr>
        <w:t xml:space="preserve">, nên các đặc trưng trung bình chỉ có ý nghĩa chẩn đoán cho nhóm cực trị.</w:t>
      </w:r>
      <w:r w:rsidDel="00000000" w:rsidR="00000000" w:rsidRPr="00000000">
        <w:rPr>
          <w:rtl w:val="0"/>
        </w:rPr>
      </w:r>
    </w:p>
    <w:p w:rsidR="00000000" w:rsidDel="00000000" w:rsidP="00000000" w:rsidRDefault="00000000" w:rsidRPr="00000000" w14:paraId="0000073D">
      <w:pPr>
        <w:spacing w:after="240" w:before="240" w:lineRule="auto"/>
        <w:jc w:val="center"/>
        <w:rPr>
          <w:b w:val="1"/>
          <w:bCs w:val="1"/>
        </w:rPr>
      </w:pPr>
      <w:r w:rsidDel="00000000" w:rsidR="00000000" w:rsidRPr="00000000">
        <w:rPr>
          <w:b w:val="1"/>
          <w:bCs w:val="1"/>
        </w:rPr>
        <w:drawing>
          <wp:inline distB="114300" distT="114300" distL="114300" distR="114300">
            <wp:extent cx="3309938" cy="1950784"/>
            <wp:effectExtent b="0" l="0" r="0" t="0"/>
            <wp:docPr id="28" name="image12.png"/>
            <a:graphic>
              <a:graphicData uri="http://schemas.openxmlformats.org/drawingml/2006/picture">
                <pic:pic>
                  <pic:nvPicPr>
                    <pic:cNvPr id="0" name="image12.png"/>
                    <pic:cNvPicPr preferRelativeResize="0"/>
                  </pic:nvPicPr>
                  <pic:blipFill>
                    <a:blip r:embed="rId36"/>
                    <a:srcRect b="0" l="0" r="0" t="0"/>
                    <a:stretch>
                      <a:fillRect/>
                    </a:stretch>
                  </pic:blipFill>
                  <pic:spPr>
                    <a:xfrm>
                      <a:off x="0" y="0"/>
                      <a:ext cx="3309938" cy="1950784"/>
                    </a:xfrm>
                    <a:prstGeom prst="rect"/>
                    <a:ln/>
                  </pic:spPr>
                </pic:pic>
              </a:graphicData>
            </a:graphic>
          </wp:inline>
        </w:drawing>
      </w:r>
      <w:r w:rsidDel="00000000" w:rsidR="00000000" w:rsidRPr="00000000">
        <w:rPr>
          <w:rtl w:val="0"/>
        </w:rPr>
      </w:r>
    </w:p>
    <w:p w:rsidR="00000000" w:rsidDel="00000000" w:rsidP="00000000" w:rsidRDefault="00000000" w:rsidRPr="00000000" w14:paraId="0000073E">
      <w:pPr>
        <w:spacing w:after="240" w:before="240" w:lineRule="auto"/>
        <w:jc w:val="center"/>
        <w:rPr>
          <w:i w:val="1"/>
          <w:iCs w:val="1"/>
        </w:rPr>
      </w:pPr>
      <w:r w:rsidDel="00000000" w:rsidR="00000000" w:rsidRPr="00000000">
        <w:rPr>
          <w:i w:val="1"/>
          <w:iCs w:val="1"/>
          <w:rtl w:val="0"/>
        </w:rPr>
        <w:t xml:space="preserve">Hình 4.8. Pillar profile of rank-gap outliers (DII vs NRI).</w:t>
      </w:r>
    </w:p>
    <w:p w:rsidR="00000000" w:rsidDel="00000000" w:rsidP="00000000" w:rsidRDefault="00000000" w:rsidRPr="00000000" w14:paraId="0000073F">
      <w:pPr>
        <w:spacing w:after="240" w:before="240" w:lineRule="auto"/>
        <w:rPr>
          <w:b w:val="1"/>
          <w:bCs w:val="1"/>
        </w:rPr>
      </w:pPr>
      <w:r w:rsidDel="00000000" w:rsidR="00000000" w:rsidRPr="00000000">
        <w:rPr>
          <w:rtl w:val="0"/>
        </w:rPr>
        <w:t xml:space="preserve">Bảng 4.3b. So sánh trung bình điểm trụ (z) giữa nhóm rank-gap outliers và toàn mẫu năm 2022 – DII vs NRI.</w:t>
      </w:r>
      <w:r w:rsidDel="00000000" w:rsidR="00000000" w:rsidRPr="00000000">
        <w:rPr>
          <w:rtl w:val="0"/>
        </w:rPr>
      </w:r>
    </w:p>
    <w:tbl>
      <w:tblPr>
        <w:tblStyle w:val="Table38"/>
        <w:tblW w:w="9025.511811023624"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1310.2982205964415"/>
        <w:gridCol w:w="1270.3230206460416"/>
        <w:gridCol w:w="870.5710211420424"/>
        <w:gridCol w:w="1336.9483538967079"/>
        <w:gridCol w:w="1790.0006200012401"/>
        <w:gridCol w:w="1150.3974207948418"/>
        <w:gridCol w:w="1296.973153946308"/>
        <w:tblGridChange w:id="0">
          <w:tblGrid>
            <w:gridCol w:w="1310.2982205964415"/>
            <w:gridCol w:w="1270.3230206460416"/>
            <w:gridCol w:w="870.5710211420424"/>
            <w:gridCol w:w="1336.9483538967079"/>
            <w:gridCol w:w="1790.0006200012401"/>
            <w:gridCol w:w="1150.3974207948418"/>
            <w:gridCol w:w="1296.973153946308"/>
          </w:tblGrid>
        </w:tblGridChange>
      </w:tblGrid>
      <w:tr>
        <w:trPr>
          <w:cantSplit w:val="0"/>
          <w:trHeight w:val="10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40">
            <w:pPr>
              <w:spacing w:after="240" w:before="240" w:lineRule="auto"/>
              <w:jc w:val="center"/>
              <w:rPr/>
            </w:pPr>
            <w:r w:rsidDel="00000000" w:rsidR="00000000" w:rsidRPr="00000000">
              <w:rPr>
                <w:b w:val="1"/>
                <w:bCs w:val="1"/>
                <w:rtl w:val="0"/>
              </w:rPr>
              <w:t xml:space="preserve">Group</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41">
            <w:pPr>
              <w:spacing w:after="240" w:before="240" w:lineRule="auto"/>
              <w:jc w:val="center"/>
              <w:rPr/>
            </w:pPr>
            <w:r w:rsidDel="00000000" w:rsidR="00000000" w:rsidRPr="00000000">
              <w:rPr>
                <w:b w:val="1"/>
                <w:bCs w:val="1"/>
                <w:rtl w:val="0"/>
              </w:rPr>
              <w:t xml:space="preserve">n_countries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42">
            <w:pPr>
              <w:spacing w:after="240" w:before="240" w:lineRule="auto"/>
              <w:jc w:val="center"/>
              <w:rPr/>
            </w:pPr>
            <w:r w:rsidDel="00000000" w:rsidR="00000000" w:rsidRPr="00000000">
              <w:rPr>
                <w:b w:val="1"/>
                <w:bCs w:val="1"/>
                <w:rtl w:val="0"/>
              </w:rPr>
              <w:t xml:space="preserve">DII mean (0-100)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43">
            <w:pPr>
              <w:spacing w:after="240" w:before="240" w:lineRule="auto"/>
              <w:jc w:val="center"/>
              <w:rPr/>
            </w:pPr>
            <w:r w:rsidDel="00000000" w:rsidR="00000000" w:rsidRPr="00000000">
              <w:rPr>
                <w:b w:val="1"/>
                <w:bCs w:val="1"/>
                <w:rtl w:val="0"/>
              </w:rPr>
              <w:t xml:space="preserve">Access &amp; Adoption (mean z)</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44">
            <w:pPr>
              <w:spacing w:after="240" w:before="240" w:lineRule="auto"/>
              <w:jc w:val="center"/>
              <w:rPr/>
            </w:pPr>
            <w:r w:rsidDel="00000000" w:rsidR="00000000" w:rsidRPr="00000000">
              <w:rPr>
                <w:b w:val="1"/>
                <w:bCs w:val="1"/>
                <w:rtl w:val="0"/>
              </w:rPr>
              <w:t xml:space="preserve">Infrastructure Capacity (mean z)</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45">
            <w:pPr>
              <w:spacing w:after="240" w:before="240" w:lineRule="auto"/>
              <w:jc w:val="center"/>
              <w:rPr/>
            </w:pPr>
            <w:r w:rsidDel="00000000" w:rsidR="00000000" w:rsidRPr="00000000">
              <w:rPr>
                <w:b w:val="1"/>
                <w:bCs w:val="1"/>
                <w:rtl w:val="0"/>
              </w:rPr>
              <w:t xml:space="preserve">Human Capital (mean z)</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46">
            <w:pPr>
              <w:spacing w:after="240" w:before="240" w:lineRule="auto"/>
              <w:jc w:val="center"/>
              <w:rPr/>
            </w:pPr>
            <w:r w:rsidDel="00000000" w:rsidR="00000000" w:rsidRPr="00000000">
              <w:rPr>
                <w:b w:val="1"/>
                <w:bCs w:val="1"/>
                <w:rtl w:val="0"/>
              </w:rPr>
              <w:t xml:space="preserve">Mean rank gap (gap_nri)</w:t>
            </w:r>
            <w:r w:rsidDel="00000000" w:rsidR="00000000" w:rsidRPr="00000000">
              <w:rPr>
                <w:rtl w:val="0"/>
              </w:rPr>
            </w:r>
          </w:p>
        </w:tc>
      </w:tr>
      <w:tr>
        <w:trPr>
          <w:cantSplit w:val="0"/>
          <w:trHeight w:val="10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47">
            <w:pPr>
              <w:spacing w:after="240" w:before="240" w:lineRule="auto"/>
              <w:rPr/>
            </w:pPr>
            <w:r w:rsidDel="00000000" w:rsidR="00000000" w:rsidRPr="00000000">
              <w:rPr>
                <w:rtl w:val="0"/>
              </w:rPr>
              <w:t xml:space="preserve">Rank-gap outliers (DII vs NRI)</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48">
            <w:pPr>
              <w:spacing w:after="240" w:before="240" w:lineRule="auto"/>
              <w:rPr/>
            </w:pPr>
            <w:r w:rsidDel="00000000" w:rsidR="00000000" w:rsidRPr="00000000">
              <w:rPr>
                <w:rtl w:val="0"/>
              </w:rPr>
              <w:t xml:space="preserve">20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49">
            <w:pPr>
              <w:spacing w:after="240" w:before="240" w:lineRule="auto"/>
              <w:rPr/>
            </w:pPr>
            <w:r w:rsidDel="00000000" w:rsidR="00000000" w:rsidRPr="00000000">
              <w:rPr>
                <w:rtl w:val="0"/>
              </w:rPr>
              <w:t xml:space="preserve">23.26</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4A">
            <w:pPr>
              <w:spacing w:after="240" w:before="240" w:lineRule="auto"/>
              <w:rPr/>
            </w:pPr>
            <w:r w:rsidDel="00000000" w:rsidR="00000000" w:rsidRPr="00000000">
              <w:rPr>
                <w:rtl w:val="0"/>
              </w:rPr>
              <w:t xml:space="preserve">-0.975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4B">
            <w:pPr>
              <w:spacing w:after="240" w:before="240" w:lineRule="auto"/>
              <w:rPr/>
            </w:pPr>
            <w:r w:rsidDel="00000000" w:rsidR="00000000" w:rsidRPr="00000000">
              <w:rPr>
                <w:rtl w:val="0"/>
              </w:rPr>
              <w:t xml:space="preserve">-0.752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4C">
            <w:pPr>
              <w:spacing w:after="240" w:before="240" w:lineRule="auto"/>
              <w:rPr/>
            </w:pPr>
            <w:r w:rsidDel="00000000" w:rsidR="00000000" w:rsidRPr="00000000">
              <w:rPr>
                <w:rtl w:val="0"/>
              </w:rPr>
              <w:t xml:space="preserve">-1.427</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4D">
            <w:pPr>
              <w:spacing w:after="240" w:before="240" w:lineRule="auto"/>
              <w:rPr/>
            </w:pPr>
            <w:r w:rsidDel="00000000" w:rsidR="00000000" w:rsidRPr="00000000">
              <w:rPr>
                <w:rtl w:val="0"/>
              </w:rPr>
              <w:t xml:space="preserve">-84.2</w:t>
            </w:r>
          </w:p>
        </w:tc>
      </w:tr>
      <w:tr>
        <w:trPr>
          <w:cantSplit w:val="0"/>
          <w:trHeight w:val="10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4E">
            <w:pPr>
              <w:spacing w:after="240" w:before="240" w:lineRule="auto"/>
              <w:rPr/>
            </w:pPr>
            <w:r w:rsidDel="00000000" w:rsidR="00000000" w:rsidRPr="00000000">
              <w:rPr>
                <w:rtl w:val="0"/>
              </w:rPr>
              <w:t xml:space="preserve">All countries (2022, with pillars)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4F">
            <w:pPr>
              <w:spacing w:after="240" w:before="240" w:lineRule="auto"/>
              <w:rPr/>
            </w:pPr>
            <w:r w:rsidDel="00000000" w:rsidR="00000000" w:rsidRPr="00000000">
              <w:rPr>
                <w:rtl w:val="0"/>
              </w:rPr>
              <w:t xml:space="preserve">150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50">
            <w:pPr>
              <w:spacing w:after="240" w:before="240" w:lineRule="auto"/>
              <w:rPr/>
            </w:pPr>
            <w:r w:rsidDel="00000000" w:rsidR="00000000" w:rsidRPr="00000000">
              <w:rPr>
                <w:rtl w:val="0"/>
              </w:rPr>
              <w:t xml:space="preserve">66.92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51">
            <w:pPr>
              <w:spacing w:after="240" w:before="240" w:lineRule="auto"/>
              <w:rPr/>
            </w:pPr>
            <w:r w:rsidDel="00000000" w:rsidR="00000000" w:rsidRPr="00000000">
              <w:rPr>
                <w:rtl w:val="0"/>
              </w:rPr>
              <w:t xml:space="preserve">0.484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52">
            <w:pPr>
              <w:spacing w:after="240" w:before="240" w:lineRule="auto"/>
              <w:rPr/>
            </w:pPr>
            <w:r w:rsidDel="00000000" w:rsidR="00000000" w:rsidRPr="00000000">
              <w:rPr>
                <w:rtl w:val="0"/>
              </w:rPr>
              <w:t xml:space="preserve">0.473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53">
            <w:pPr>
              <w:spacing w:after="240" w:before="240" w:lineRule="auto"/>
              <w:rPr/>
            </w:pPr>
            <w:r w:rsidDel="00000000" w:rsidR="00000000" w:rsidRPr="00000000">
              <w:rPr>
                <w:rtl w:val="0"/>
              </w:rPr>
              <w:t xml:space="preserve">0.111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54">
            <w:pPr>
              <w:spacing w:after="240" w:before="240" w:lineRule="auto"/>
              <w:rPr/>
            </w:pPr>
            <w:r w:rsidDel="00000000" w:rsidR="00000000" w:rsidRPr="00000000">
              <w:rPr>
                <w:rtl w:val="0"/>
              </w:rPr>
              <w:t xml:space="preserve">nan</w:t>
            </w:r>
          </w:p>
        </w:tc>
      </w:tr>
    </w:tbl>
    <w:p w:rsidR="00000000" w:rsidDel="00000000" w:rsidP="00000000" w:rsidRDefault="00000000" w:rsidRPr="00000000" w14:paraId="00000755">
      <w:pPr>
        <w:spacing w:after="240" w:before="240" w:lineRule="auto"/>
        <w:rPr/>
      </w:pPr>
      <w:r w:rsidDel="00000000" w:rsidR="00000000" w:rsidRPr="00000000">
        <w:rPr>
          <w:rtl w:val="0"/>
        </w:rPr>
        <w:t xml:space="preserve">Đối với NRI, nhóm outliers có đặc điểm rất rõ: cả ba trụ đều thấp hơn đáng kể so với trung bình toàn mẫu, đặc biệt là </w:t>
      </w:r>
      <w:r w:rsidDel="00000000" w:rsidR="00000000" w:rsidRPr="00000000">
        <w:rPr>
          <w:b w:val="1"/>
          <w:bCs w:val="1"/>
          <w:rtl w:val="0"/>
        </w:rPr>
        <w:t xml:space="preserve">Human Capital</w:t>
      </w:r>
      <w:r w:rsidDel="00000000" w:rsidR="00000000" w:rsidRPr="00000000">
        <w:rPr>
          <w:rtl w:val="0"/>
        </w:rPr>
        <w:t xml:space="preserve">. Về mặt diễn giải, điều này nhất quán với một khả năng hợp lý: trong nhóm quốc gia có nền tảng vốn nhân lực và năng lực hấp thụ thấp, NRI (vốn nhấn mạnh mạnh vào mức độ sẵn sàng và môi trường hệ thống) có thể xếp hạng khác so với DII-Core (được xây trên bộ lõi chỉ báo “cốt lõi” và có thể phản ánh mạnh hơn mặt “phổ cập cơ bản”). Cần nhấn mạnh: đây là </w:t>
      </w:r>
      <w:r w:rsidDel="00000000" w:rsidR="00000000" w:rsidRPr="00000000">
        <w:rPr>
          <w:b w:val="1"/>
          <w:bCs w:val="1"/>
          <w:rtl w:val="0"/>
        </w:rPr>
        <w:t xml:space="preserve">diễn giải theo cơ chế khả dĩ</w:t>
      </w:r>
      <w:r w:rsidDel="00000000" w:rsidR="00000000" w:rsidRPr="00000000">
        <w:rPr>
          <w:rtl w:val="0"/>
        </w:rPr>
        <w:t xml:space="preserve">, không phải kết luận nhân quả.</w:t>
      </w:r>
    </w:p>
    <w:p w:rsidR="00000000" w:rsidDel="00000000" w:rsidP="00000000" w:rsidRDefault="00000000" w:rsidRPr="00000000" w14:paraId="00000756">
      <w:pPr>
        <w:spacing w:after="240" w:before="240" w:lineRule="auto"/>
        <w:jc w:val="center"/>
        <w:rPr/>
      </w:pPr>
      <w:r w:rsidDel="00000000" w:rsidR="00000000" w:rsidRPr="00000000">
        <w:rPr>
          <w:b w:val="1"/>
          <w:bCs w:val="1"/>
        </w:rPr>
        <w:drawing>
          <wp:inline distB="114300" distT="114300" distL="114300" distR="114300">
            <wp:extent cx="2881313" cy="1699113"/>
            <wp:effectExtent b="0" l="0" r="0" t="0"/>
            <wp:docPr id="23" name="image11.png"/>
            <a:graphic>
              <a:graphicData uri="http://schemas.openxmlformats.org/drawingml/2006/picture">
                <pic:pic>
                  <pic:nvPicPr>
                    <pic:cNvPr id="0" name="image11.png"/>
                    <pic:cNvPicPr preferRelativeResize="0"/>
                  </pic:nvPicPr>
                  <pic:blipFill>
                    <a:blip r:embed="rId37"/>
                    <a:srcRect b="0" l="0" r="0" t="0"/>
                    <a:stretch>
                      <a:fillRect/>
                    </a:stretch>
                  </pic:blipFill>
                  <pic:spPr>
                    <a:xfrm>
                      <a:off x="0" y="0"/>
                      <a:ext cx="2881313" cy="1699113"/>
                    </a:xfrm>
                    <a:prstGeom prst="rect"/>
                    <a:ln/>
                  </pic:spPr>
                </pic:pic>
              </a:graphicData>
            </a:graphic>
          </wp:inline>
        </w:drawing>
      </w:r>
      <w:r w:rsidDel="00000000" w:rsidR="00000000" w:rsidRPr="00000000">
        <w:rPr>
          <w:rtl w:val="0"/>
        </w:rPr>
      </w:r>
    </w:p>
    <w:p w:rsidR="00000000" w:rsidDel="00000000" w:rsidP="00000000" w:rsidRDefault="00000000" w:rsidRPr="00000000" w14:paraId="00000757">
      <w:pPr>
        <w:spacing w:after="240" w:before="240" w:lineRule="auto"/>
        <w:jc w:val="center"/>
        <w:rPr>
          <w:i w:val="1"/>
          <w:iCs w:val="1"/>
        </w:rPr>
      </w:pPr>
      <w:r w:rsidDel="00000000" w:rsidR="00000000" w:rsidRPr="00000000">
        <w:rPr>
          <w:i w:val="1"/>
          <w:iCs w:val="1"/>
          <w:rtl w:val="0"/>
        </w:rPr>
        <w:t xml:space="preserve">Hình 4.9. Pillar profile of rank-gap outliers (DII vs MCI).</w:t>
      </w:r>
    </w:p>
    <w:p w:rsidR="00000000" w:rsidDel="00000000" w:rsidP="00000000" w:rsidRDefault="00000000" w:rsidRPr="00000000" w14:paraId="00000758">
      <w:pPr>
        <w:spacing w:after="240" w:before="240" w:lineRule="auto"/>
        <w:rPr>
          <w:b w:val="1"/>
          <w:bCs w:val="1"/>
        </w:rPr>
      </w:pPr>
      <w:r w:rsidDel="00000000" w:rsidR="00000000" w:rsidRPr="00000000">
        <w:rPr>
          <w:rtl w:val="0"/>
        </w:rPr>
        <w:t xml:space="preserve">Bảng 4.3c. So sánh trung bình điểm trụ (z) giữa nhóm rank-gap outliers và toàn mẫu năm 2022 – DII vs MCI.</w:t>
      </w:r>
      <w:r w:rsidDel="00000000" w:rsidR="00000000" w:rsidRPr="00000000">
        <w:rPr>
          <w:rtl w:val="0"/>
        </w:rPr>
      </w:r>
    </w:p>
    <w:tbl>
      <w:tblPr>
        <w:tblStyle w:val="Table39"/>
        <w:tblW w:w="9025.511811023624"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1192.1326591199265"/>
        <w:gridCol w:w="1272.2012705533543"/>
        <w:gridCol w:w="805.1343705250249"/>
        <w:gridCol w:w="1232.1669648366405"/>
        <w:gridCol w:w="1685.889096292732"/>
        <w:gridCol w:w="1045.3402048253085"/>
        <w:gridCol w:w="1792.6472448706359"/>
        <w:tblGridChange w:id="0">
          <w:tblGrid>
            <w:gridCol w:w="1192.1326591199265"/>
            <w:gridCol w:w="1272.2012705533543"/>
            <w:gridCol w:w="805.1343705250249"/>
            <w:gridCol w:w="1232.1669648366405"/>
            <w:gridCol w:w="1685.889096292732"/>
            <w:gridCol w:w="1045.3402048253085"/>
            <w:gridCol w:w="1792.6472448706359"/>
          </w:tblGrid>
        </w:tblGridChange>
      </w:tblGrid>
      <w:tr>
        <w:trPr>
          <w:cantSplit w:val="0"/>
          <w:trHeight w:val="137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59">
            <w:pPr>
              <w:spacing w:after="240" w:before="240" w:lineRule="auto"/>
              <w:jc w:val="center"/>
              <w:rPr/>
            </w:pPr>
            <w:r w:rsidDel="00000000" w:rsidR="00000000" w:rsidRPr="00000000">
              <w:rPr>
                <w:b w:val="1"/>
                <w:bCs w:val="1"/>
                <w:rtl w:val="0"/>
              </w:rPr>
              <w:t xml:space="preserve">Group</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5A">
            <w:pPr>
              <w:spacing w:after="240" w:before="240" w:lineRule="auto"/>
              <w:jc w:val="center"/>
              <w:rPr/>
            </w:pPr>
            <w:r w:rsidDel="00000000" w:rsidR="00000000" w:rsidRPr="00000000">
              <w:rPr>
                <w:b w:val="1"/>
                <w:bCs w:val="1"/>
                <w:rtl w:val="0"/>
              </w:rPr>
              <w:t xml:space="preserve">n_countries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5B">
            <w:pPr>
              <w:spacing w:after="240" w:before="240" w:lineRule="auto"/>
              <w:jc w:val="center"/>
              <w:rPr/>
            </w:pPr>
            <w:r w:rsidDel="00000000" w:rsidR="00000000" w:rsidRPr="00000000">
              <w:rPr>
                <w:b w:val="1"/>
                <w:bCs w:val="1"/>
                <w:rtl w:val="0"/>
              </w:rPr>
              <w:t xml:space="preserve">DII mean (0-100)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5C">
            <w:pPr>
              <w:spacing w:after="240" w:before="240" w:lineRule="auto"/>
              <w:jc w:val="center"/>
              <w:rPr/>
            </w:pPr>
            <w:r w:rsidDel="00000000" w:rsidR="00000000" w:rsidRPr="00000000">
              <w:rPr>
                <w:b w:val="1"/>
                <w:bCs w:val="1"/>
                <w:rtl w:val="0"/>
              </w:rPr>
              <w:t xml:space="preserve">Access &amp; Adoption (mean z)</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5D">
            <w:pPr>
              <w:spacing w:after="240" w:before="240" w:lineRule="auto"/>
              <w:jc w:val="center"/>
              <w:rPr/>
            </w:pPr>
            <w:r w:rsidDel="00000000" w:rsidR="00000000" w:rsidRPr="00000000">
              <w:rPr>
                <w:b w:val="1"/>
                <w:bCs w:val="1"/>
                <w:rtl w:val="0"/>
              </w:rPr>
              <w:t xml:space="preserve">Infrastructure Capacity (mean z)</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5E">
            <w:pPr>
              <w:spacing w:after="240" w:before="240" w:lineRule="auto"/>
              <w:jc w:val="center"/>
              <w:rPr/>
            </w:pPr>
            <w:r w:rsidDel="00000000" w:rsidR="00000000" w:rsidRPr="00000000">
              <w:rPr>
                <w:b w:val="1"/>
                <w:bCs w:val="1"/>
                <w:rtl w:val="0"/>
              </w:rPr>
              <w:t xml:space="preserve">Human Capital (mean z)</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5F">
            <w:pPr>
              <w:spacing w:after="240" w:before="240" w:lineRule="auto"/>
              <w:jc w:val="center"/>
              <w:rPr/>
            </w:pPr>
            <w:r w:rsidDel="00000000" w:rsidR="00000000" w:rsidRPr="00000000">
              <w:rPr>
                <w:b w:val="1"/>
                <w:bCs w:val="1"/>
                <w:rtl w:val="0"/>
              </w:rPr>
              <w:t xml:space="preserve">Mean rank gap (gap_mci_2021)</w:t>
            </w:r>
            <w:r w:rsidDel="00000000" w:rsidR="00000000" w:rsidRPr="00000000">
              <w:rPr>
                <w:rtl w:val="0"/>
              </w:rPr>
            </w:r>
          </w:p>
        </w:tc>
      </w:tr>
      <w:tr>
        <w:trPr>
          <w:cantSplit w:val="0"/>
          <w:trHeight w:val="137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60">
            <w:pPr>
              <w:spacing w:after="240" w:before="240" w:lineRule="auto"/>
              <w:rPr/>
            </w:pPr>
            <w:r w:rsidDel="00000000" w:rsidR="00000000" w:rsidRPr="00000000">
              <w:rPr>
                <w:rtl w:val="0"/>
              </w:rPr>
              <w:t xml:space="preserve">Rank-gap outliers (DII vs MCI)</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61">
            <w:pPr>
              <w:spacing w:after="240" w:before="240" w:lineRule="auto"/>
              <w:rPr/>
            </w:pPr>
            <w:r w:rsidDel="00000000" w:rsidR="00000000" w:rsidRPr="00000000">
              <w:rPr>
                <w:rtl w:val="0"/>
              </w:rPr>
              <w:t xml:space="preserve">12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62">
            <w:pPr>
              <w:spacing w:after="240" w:before="240" w:lineRule="auto"/>
              <w:rPr/>
            </w:pPr>
            <w:r w:rsidDel="00000000" w:rsidR="00000000" w:rsidRPr="00000000">
              <w:rPr>
                <w:rtl w:val="0"/>
              </w:rPr>
              <w:t xml:space="preserve">38.5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63">
            <w:pPr>
              <w:spacing w:after="240" w:before="240" w:lineRule="auto"/>
              <w:rPr/>
            </w:pPr>
            <w:r w:rsidDel="00000000" w:rsidR="00000000" w:rsidRPr="00000000">
              <w:rPr>
                <w:rtl w:val="0"/>
              </w:rPr>
              <w:t xml:space="preserve">-0.179</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64">
            <w:pPr>
              <w:spacing w:after="240" w:before="240" w:lineRule="auto"/>
              <w:rPr/>
            </w:pPr>
            <w:r w:rsidDel="00000000" w:rsidR="00000000" w:rsidRPr="00000000">
              <w:rPr>
                <w:rtl w:val="0"/>
              </w:rPr>
              <w:t xml:space="preserve">-0.474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65">
            <w:pPr>
              <w:spacing w:after="240" w:before="240" w:lineRule="auto"/>
              <w:rPr/>
            </w:pPr>
            <w:r w:rsidDel="00000000" w:rsidR="00000000" w:rsidRPr="00000000">
              <w:rPr>
                <w:rtl w:val="0"/>
              </w:rPr>
              <w:t xml:space="preserve">-1.033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66">
            <w:pPr>
              <w:spacing w:after="240" w:before="240" w:lineRule="auto"/>
              <w:rPr/>
            </w:pPr>
            <w:r w:rsidDel="00000000" w:rsidR="00000000" w:rsidRPr="00000000">
              <w:rPr>
                <w:rtl w:val="0"/>
              </w:rPr>
              <w:t xml:space="preserve">-58.33</w:t>
            </w:r>
          </w:p>
        </w:tc>
      </w:tr>
      <w:tr>
        <w:trPr>
          <w:cantSplit w:val="0"/>
          <w:trHeight w:val="137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67">
            <w:pPr>
              <w:spacing w:after="240" w:before="240" w:lineRule="auto"/>
              <w:rPr/>
            </w:pPr>
            <w:r w:rsidDel="00000000" w:rsidR="00000000" w:rsidRPr="00000000">
              <w:rPr>
                <w:rtl w:val="0"/>
              </w:rPr>
              <w:t xml:space="preserve">All countries (2022, with pillars)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68">
            <w:pPr>
              <w:spacing w:after="240" w:before="240" w:lineRule="auto"/>
              <w:rPr/>
            </w:pPr>
            <w:r w:rsidDel="00000000" w:rsidR="00000000" w:rsidRPr="00000000">
              <w:rPr>
                <w:rtl w:val="0"/>
              </w:rPr>
              <w:t xml:space="preserve">150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69">
            <w:pPr>
              <w:spacing w:after="240" w:before="240" w:lineRule="auto"/>
              <w:rPr/>
            </w:pPr>
            <w:r w:rsidDel="00000000" w:rsidR="00000000" w:rsidRPr="00000000">
              <w:rPr>
                <w:rtl w:val="0"/>
              </w:rPr>
              <w:t xml:space="preserve">66.92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6A">
            <w:pPr>
              <w:spacing w:after="240" w:before="240" w:lineRule="auto"/>
              <w:rPr/>
            </w:pPr>
            <w:r w:rsidDel="00000000" w:rsidR="00000000" w:rsidRPr="00000000">
              <w:rPr>
                <w:rtl w:val="0"/>
              </w:rPr>
              <w:t xml:space="preserve">0.484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6B">
            <w:pPr>
              <w:spacing w:after="240" w:before="240" w:lineRule="auto"/>
              <w:rPr/>
            </w:pPr>
            <w:r w:rsidDel="00000000" w:rsidR="00000000" w:rsidRPr="00000000">
              <w:rPr>
                <w:rtl w:val="0"/>
              </w:rPr>
              <w:t xml:space="preserve">0.473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6C">
            <w:pPr>
              <w:spacing w:after="240" w:before="240" w:lineRule="auto"/>
              <w:rPr/>
            </w:pPr>
            <w:r w:rsidDel="00000000" w:rsidR="00000000" w:rsidRPr="00000000">
              <w:rPr>
                <w:rtl w:val="0"/>
              </w:rPr>
              <w:t xml:space="preserve">0.111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6D">
            <w:pPr>
              <w:spacing w:after="240" w:before="240" w:lineRule="auto"/>
              <w:rPr/>
            </w:pPr>
            <w:r w:rsidDel="00000000" w:rsidR="00000000" w:rsidRPr="00000000">
              <w:rPr>
                <w:rtl w:val="0"/>
              </w:rPr>
              <w:t xml:space="preserve">nan</w:t>
            </w:r>
          </w:p>
        </w:tc>
      </w:tr>
    </w:tbl>
    <w:p w:rsidR="00000000" w:rsidDel="00000000" w:rsidP="00000000" w:rsidRDefault="00000000" w:rsidRPr="00000000" w14:paraId="0000076E">
      <w:pPr>
        <w:spacing w:after="240" w:before="240" w:lineRule="auto"/>
        <w:rPr/>
      </w:pPr>
      <w:r w:rsidDel="00000000" w:rsidR="00000000" w:rsidRPr="00000000">
        <w:rPr>
          <w:rtl w:val="0"/>
        </w:rPr>
        <w:t xml:space="preserve">Với MCI, cấu trúc cũng cho thấy nhóm outliers có điểm trụ thấp hơn toàn mẫu, nhưng dấu hiệu nổi bật nhất nằm ở </w:t>
      </w:r>
      <w:r w:rsidDel="00000000" w:rsidR="00000000" w:rsidRPr="00000000">
        <w:rPr>
          <w:b w:val="1"/>
          <w:bCs w:val="1"/>
          <w:rtl w:val="0"/>
        </w:rPr>
        <w:t xml:space="preserve">Human Capital</w:t>
      </w:r>
      <w:r w:rsidDel="00000000" w:rsidR="00000000" w:rsidRPr="00000000">
        <w:rPr>
          <w:rtl w:val="0"/>
        </w:rPr>
        <w:t xml:space="preserve"> và phần nào ở </w:t>
      </w:r>
      <w:r w:rsidDel="00000000" w:rsidR="00000000" w:rsidRPr="00000000">
        <w:rPr>
          <w:b w:val="1"/>
          <w:bCs w:val="1"/>
          <w:rtl w:val="0"/>
        </w:rPr>
        <w:t xml:space="preserve">Infrastructure Capacity</w:t>
      </w:r>
      <w:r w:rsidDel="00000000" w:rsidR="00000000" w:rsidRPr="00000000">
        <w:rPr>
          <w:rtl w:val="0"/>
        </w:rPr>
        <w:t xml:space="preserve">. Điều này phù hợp với một trực giác phương pháp: MCI tập trung mạnh vào kết nối di động và các điều kiện thị trường/khả năng tiếp cận; trong khi DII-Core ngoài thành phần hạ tầng và sử dụng còn đưa </w:t>
      </w:r>
      <w:r w:rsidDel="00000000" w:rsidR="00000000" w:rsidRPr="00000000">
        <w:rPr>
          <w:b w:val="1"/>
          <w:bCs w:val="1"/>
          <w:rtl w:val="0"/>
        </w:rPr>
        <w:t xml:space="preserve">vốn nhân lực</w:t>
      </w:r>
      <w:r w:rsidDel="00000000" w:rsidR="00000000" w:rsidRPr="00000000">
        <w:rPr>
          <w:rtl w:val="0"/>
        </w:rPr>
        <w:t xml:space="preserve"> vào cấu trúc trụ. Khi vốn nhân lực thấp hoặc dữ liệu trụ thiếu, mức độ “đồng thuận thứ hạng” giữa hai chỉ số có thể giảm ở các cực trị.</w:t>
      </w:r>
    </w:p>
    <w:p w:rsidR="00000000" w:rsidDel="00000000" w:rsidP="00000000" w:rsidRDefault="00000000" w:rsidRPr="00000000" w14:paraId="0000076F">
      <w:pPr>
        <w:pStyle w:val="Heading3"/>
        <w:keepNext w:val="0"/>
        <w:widowControl w:val="1"/>
        <w:spacing w:after="80" w:before="280" w:lineRule="auto"/>
        <w:rPr/>
      </w:pPr>
      <w:bookmarkStart w:colFirst="0" w:colLast="0" w:name="_khj8klk7ebqh" w:id="82"/>
      <w:bookmarkEnd w:id="82"/>
      <w:r w:rsidDel="00000000" w:rsidR="00000000" w:rsidRPr="00000000">
        <w:rPr>
          <w:rtl w:val="0"/>
        </w:rPr>
        <w:t xml:space="preserve">4.3.2. Minh họa theo quốc gia: cấu hình trụ đi cùng rank gap lớn</w:t>
      </w:r>
    </w:p>
    <w:p w:rsidR="00000000" w:rsidDel="00000000" w:rsidP="00000000" w:rsidRDefault="00000000" w:rsidRPr="00000000" w14:paraId="00000770">
      <w:pPr>
        <w:spacing w:after="240" w:before="240" w:lineRule="auto"/>
        <w:rPr/>
      </w:pPr>
      <w:r w:rsidDel="00000000" w:rsidR="00000000" w:rsidRPr="00000000">
        <w:rPr>
          <w:rtl w:val="0"/>
        </w:rPr>
        <w:t xml:space="preserve">Tiểu mục này trình bày một số trường hợp tiêu biểu trong nhóm outliers để minh họa rằng rank gap thường không “xuất hiện ngẫu nhiên”, mà có thể đi kèm với cấu hình trụ đặc thù (ví dụ: trụ Access &amp; Adoption tương đối tốt nhưng Human Capital yếu; hoặc hạ tầng thấp rõ rệt). Phần minh họa được trình bày nhằm hỗ trợ diễn giải cho Chương 4, không nhằm kết luận nguyên nhân hay đánh giá ưu thế tuyệt đối của một benchmark.</w:t>
      </w:r>
    </w:p>
    <w:p w:rsidR="00000000" w:rsidDel="00000000" w:rsidP="00000000" w:rsidRDefault="00000000" w:rsidRPr="00000000" w14:paraId="00000771">
      <w:pPr>
        <w:spacing w:after="240" w:before="240" w:lineRule="auto"/>
        <w:rPr/>
      </w:pPr>
      <w:r w:rsidDel="00000000" w:rsidR="00000000" w:rsidRPr="00000000">
        <w:rPr>
          <w:rtl w:val="0"/>
        </w:rPr>
        <w:t xml:space="preserve">Bảng 4.4a. Top quốc gia có |rank gap| lớn nhất – DII vs EGDI, kèm điểm trụ năm 2022.</w:t>
      </w:r>
    </w:p>
    <w:tbl>
      <w:tblPr>
        <w:tblStyle w:val="Table40"/>
        <w:tblW w:w="9025.511811023624"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414.96606027694827"/>
        <w:gridCol w:w="945.878519748926"/>
        <w:gridCol w:w="1046.568813786715"/>
        <w:gridCol w:w="698.729616201626"/>
        <w:gridCol w:w="652.9613007299038"/>
        <w:gridCol w:w="744.4979316733484"/>
        <w:gridCol w:w="1568.3276101643482"/>
        <w:gridCol w:w="1458.483653032215"/>
        <w:gridCol w:w="1495.0983054095927"/>
        <w:tblGridChange w:id="0">
          <w:tblGrid>
            <w:gridCol w:w="414.96606027694827"/>
            <w:gridCol w:w="945.878519748926"/>
            <w:gridCol w:w="1046.568813786715"/>
            <w:gridCol w:w="698.729616201626"/>
            <w:gridCol w:w="652.9613007299038"/>
            <w:gridCol w:w="744.4979316733484"/>
            <w:gridCol w:w="1568.3276101643482"/>
            <w:gridCol w:w="1458.483653032215"/>
            <w:gridCol w:w="1495.0983054095927"/>
          </w:tblGrid>
        </w:tblGridChange>
      </w:tblGrid>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72">
            <w:pPr>
              <w:spacing w:after="240" w:before="240" w:lineRule="auto"/>
              <w:jc w:val="center"/>
              <w:rPr/>
            </w:pPr>
            <w:r w:rsidDel="00000000" w:rsidR="00000000" w:rsidRPr="00000000">
              <w:rPr>
                <w:b w:val="1"/>
                <w:bCs w:val="1"/>
                <w:rtl w:val="0"/>
              </w:rPr>
              <w:t xml:space="preserve">STT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73">
            <w:pPr>
              <w:spacing w:after="240" w:before="240" w:lineRule="auto"/>
              <w:jc w:val="center"/>
              <w:rPr/>
            </w:pPr>
            <w:r w:rsidDel="00000000" w:rsidR="00000000" w:rsidRPr="00000000">
              <w:rPr>
                <w:b w:val="1"/>
                <w:bCs w:val="1"/>
                <w:rtl w:val="0"/>
              </w:rPr>
              <w:t xml:space="preserve">country_iso3</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74">
            <w:pPr>
              <w:spacing w:after="240" w:before="240" w:lineRule="auto"/>
              <w:jc w:val="center"/>
              <w:rPr/>
            </w:pPr>
            <w:r w:rsidDel="00000000" w:rsidR="00000000" w:rsidRPr="00000000">
              <w:rPr>
                <w:b w:val="1"/>
                <w:bCs w:val="1"/>
                <w:rtl w:val="0"/>
              </w:rPr>
              <w:t xml:space="preserve">country_name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75">
            <w:pPr>
              <w:spacing w:after="240" w:before="240" w:lineRule="auto"/>
              <w:jc w:val="center"/>
              <w:rPr/>
            </w:pPr>
            <w:r w:rsidDel="00000000" w:rsidR="00000000" w:rsidRPr="00000000">
              <w:rPr>
                <w:b w:val="1"/>
                <w:bCs w:val="1"/>
                <w:rtl w:val="0"/>
              </w:rPr>
              <w:t xml:space="preserve">gap_egdi</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76">
            <w:pPr>
              <w:spacing w:after="240" w:before="240" w:lineRule="auto"/>
              <w:jc w:val="center"/>
              <w:rPr/>
            </w:pPr>
            <w:r w:rsidDel="00000000" w:rsidR="00000000" w:rsidRPr="00000000">
              <w:rPr>
                <w:b w:val="1"/>
                <w:bCs w:val="1"/>
                <w:rtl w:val="0"/>
              </w:rPr>
              <w:t xml:space="preserve">abs_gap</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77">
            <w:pPr>
              <w:spacing w:after="240" w:before="240" w:lineRule="auto"/>
              <w:jc w:val="center"/>
              <w:rPr/>
            </w:pPr>
            <w:r w:rsidDel="00000000" w:rsidR="00000000" w:rsidRPr="00000000">
              <w:rPr>
                <w:b w:val="1"/>
                <w:bCs w:val="1"/>
                <w:rtl w:val="0"/>
              </w:rPr>
              <w:t xml:space="preserve">dii_0_100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78">
            <w:pPr>
              <w:spacing w:after="240" w:before="240" w:lineRule="auto"/>
              <w:jc w:val="center"/>
              <w:rPr/>
            </w:pPr>
            <w:r w:rsidDel="00000000" w:rsidR="00000000" w:rsidRPr="00000000">
              <w:rPr>
                <w:b w:val="1"/>
                <w:bCs w:val="1"/>
                <w:rtl w:val="0"/>
              </w:rPr>
              <w:t xml:space="preserve">pillar_access_adoption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79">
            <w:pPr>
              <w:spacing w:after="240" w:before="240" w:lineRule="auto"/>
              <w:jc w:val="center"/>
              <w:rPr/>
            </w:pPr>
            <w:r w:rsidDel="00000000" w:rsidR="00000000" w:rsidRPr="00000000">
              <w:rPr>
                <w:b w:val="1"/>
                <w:bCs w:val="1"/>
                <w:rtl w:val="0"/>
              </w:rPr>
              <w:t xml:space="preserve">pillar_infra_capacity</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7A">
            <w:pPr>
              <w:spacing w:after="240" w:before="240" w:lineRule="auto"/>
              <w:jc w:val="center"/>
              <w:rPr/>
            </w:pPr>
            <w:r w:rsidDel="00000000" w:rsidR="00000000" w:rsidRPr="00000000">
              <w:rPr>
                <w:b w:val="1"/>
                <w:bCs w:val="1"/>
                <w:rtl w:val="0"/>
              </w:rPr>
              <w:t xml:space="preserve">pillar_human_capital</w:t>
            </w:r>
            <w:r w:rsidDel="00000000" w:rsidR="00000000" w:rsidRPr="00000000">
              <w:rPr>
                <w:rtl w:val="0"/>
              </w:rPr>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7B">
            <w:pPr>
              <w:spacing w:after="240" w:before="240" w:lineRule="auto"/>
              <w:rPr/>
            </w:pPr>
            <w:r w:rsidDel="00000000" w:rsidR="00000000" w:rsidRPr="00000000">
              <w:rPr>
                <w:rtl w:val="0"/>
              </w:rPr>
              <w:t xml:space="preserve">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7C">
            <w:pPr>
              <w:spacing w:after="240" w:before="240" w:lineRule="auto"/>
              <w:rPr/>
            </w:pPr>
            <w:r w:rsidDel="00000000" w:rsidR="00000000" w:rsidRPr="00000000">
              <w:rPr>
                <w:rtl w:val="0"/>
              </w:rPr>
              <w:t xml:space="preserve">LBY</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7D">
            <w:pPr>
              <w:spacing w:after="240" w:before="240" w:lineRule="auto"/>
              <w:rPr/>
            </w:pPr>
            <w:r w:rsidDel="00000000" w:rsidR="00000000" w:rsidRPr="00000000">
              <w:rPr>
                <w:rtl w:val="0"/>
              </w:rPr>
              <w:t xml:space="preserve">Libya</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7E">
            <w:pPr>
              <w:spacing w:after="240" w:before="240" w:lineRule="auto"/>
              <w:rPr/>
            </w:pPr>
            <w:r w:rsidDel="00000000" w:rsidR="00000000" w:rsidRPr="00000000">
              <w:rPr>
                <w:rtl w:val="0"/>
              </w:rPr>
              <w:t xml:space="preserve">645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7F">
            <w:pPr>
              <w:spacing w:after="240" w:before="240" w:lineRule="auto"/>
              <w:rPr/>
            </w:pPr>
            <w:r w:rsidDel="00000000" w:rsidR="00000000" w:rsidRPr="00000000">
              <w:rPr>
                <w:rtl w:val="0"/>
              </w:rPr>
              <w:t xml:space="preserve">645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80">
            <w:pPr>
              <w:spacing w:after="240" w:before="240" w:lineRule="auto"/>
              <w:rPr/>
            </w:pPr>
            <w:r w:rsidDel="00000000" w:rsidR="00000000" w:rsidRPr="00000000">
              <w:rPr>
                <w:rtl w:val="0"/>
              </w:rPr>
              <w:t xml:space="preserve">73.084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81">
            <w:pPr>
              <w:spacing w:after="240" w:before="240" w:lineRule="auto"/>
              <w:rPr/>
            </w:pPr>
            <w:r w:rsidDel="00000000" w:rsidR="00000000" w:rsidRPr="00000000">
              <w:rPr>
                <w:rtl w:val="0"/>
              </w:rPr>
              <w:t xml:space="preserve">1.607</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82">
            <w:pPr>
              <w:spacing w:after="240" w:before="240" w:lineRule="auto"/>
              <w:rPr/>
            </w:pPr>
            <w:r w:rsidDel="00000000" w:rsidR="00000000" w:rsidRPr="00000000">
              <w:rPr>
                <w:rtl w:val="0"/>
              </w:rPr>
              <w:t xml:space="preserve">-0.510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83">
            <w:pPr>
              <w:spacing w:after="240" w:before="240" w:lineRule="auto"/>
              <w:rPr/>
            </w:pPr>
            <w:r w:rsidDel="00000000" w:rsidR="00000000" w:rsidRPr="00000000">
              <w:rPr>
                <w:rtl w:val="0"/>
              </w:rPr>
              <w:t xml:space="preserve">nan</w:t>
            </w:r>
          </w:p>
        </w:tc>
      </w:tr>
      <w:tr>
        <w:trPr>
          <w:cantSplit w:val="0"/>
          <w:trHeight w:val="8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84">
            <w:pPr>
              <w:spacing w:after="240" w:before="240" w:lineRule="auto"/>
              <w:rPr/>
            </w:pPr>
            <w:r w:rsidDel="00000000" w:rsidR="00000000" w:rsidRPr="00000000">
              <w:rPr>
                <w:rtl w:val="0"/>
              </w:rPr>
              <w:t xml:space="preserve">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85">
            <w:pPr>
              <w:spacing w:after="240" w:before="240" w:lineRule="auto"/>
              <w:rPr/>
            </w:pPr>
            <w:r w:rsidDel="00000000" w:rsidR="00000000" w:rsidRPr="00000000">
              <w:rPr>
                <w:rtl w:val="0"/>
              </w:rPr>
              <w:t xml:space="preserve">KNA</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86">
            <w:pPr>
              <w:spacing w:after="240" w:before="240" w:lineRule="auto"/>
              <w:rPr/>
            </w:pPr>
            <w:r w:rsidDel="00000000" w:rsidR="00000000" w:rsidRPr="00000000">
              <w:rPr>
                <w:rtl w:val="0"/>
              </w:rPr>
              <w:t xml:space="preserve">St. Kitts and Nevis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87">
            <w:pPr>
              <w:spacing w:after="240" w:before="240" w:lineRule="auto"/>
              <w:rPr/>
            </w:pPr>
            <w:r w:rsidDel="00000000" w:rsidR="00000000" w:rsidRPr="00000000">
              <w:rPr>
                <w:rtl w:val="0"/>
              </w:rPr>
              <w:t xml:space="preserve">593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88">
            <w:pPr>
              <w:spacing w:after="240" w:before="240" w:lineRule="auto"/>
              <w:rPr/>
            </w:pPr>
            <w:r w:rsidDel="00000000" w:rsidR="00000000" w:rsidRPr="00000000">
              <w:rPr>
                <w:rtl w:val="0"/>
              </w:rPr>
              <w:t xml:space="preserve">593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89">
            <w:pPr>
              <w:spacing w:after="240" w:before="240" w:lineRule="auto"/>
              <w:rPr/>
            </w:pPr>
            <w:r w:rsidDel="00000000" w:rsidR="00000000" w:rsidRPr="00000000">
              <w:rPr>
                <w:rtl w:val="0"/>
              </w:rPr>
              <w:t xml:space="preserve">88.353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8A">
            <w:pPr>
              <w:spacing w:after="240" w:before="240" w:lineRule="auto"/>
              <w:rPr/>
            </w:pPr>
            <w:r w:rsidDel="00000000" w:rsidR="00000000" w:rsidRPr="00000000">
              <w:rPr>
                <w:rtl w:val="0"/>
              </w:rPr>
              <w:t xml:space="preserve">0.407</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8B">
            <w:pPr>
              <w:spacing w:after="240" w:before="240" w:lineRule="auto"/>
              <w:rPr/>
            </w:pPr>
            <w:r w:rsidDel="00000000" w:rsidR="00000000" w:rsidRPr="00000000">
              <w:rPr>
                <w:rtl w:val="0"/>
              </w:rPr>
              <w:t xml:space="preserve">1.563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8C">
            <w:pPr>
              <w:spacing w:after="240" w:before="240" w:lineRule="auto"/>
              <w:rPr/>
            </w:pPr>
            <w:r w:rsidDel="00000000" w:rsidR="00000000" w:rsidRPr="00000000">
              <w:rPr>
                <w:rtl w:val="0"/>
              </w:rPr>
              <w:t xml:space="preserve">1.146</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8D">
            <w:pPr>
              <w:spacing w:after="240" w:before="240" w:lineRule="auto"/>
              <w:rPr/>
            </w:pPr>
            <w:r w:rsidDel="00000000" w:rsidR="00000000" w:rsidRPr="00000000">
              <w:rPr>
                <w:rtl w:val="0"/>
              </w:rPr>
              <w:t xml:space="preserve">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8E">
            <w:pPr>
              <w:spacing w:after="240" w:before="240" w:lineRule="auto"/>
              <w:rPr/>
            </w:pPr>
            <w:r w:rsidDel="00000000" w:rsidR="00000000" w:rsidRPr="00000000">
              <w:rPr>
                <w:rtl w:val="0"/>
              </w:rPr>
              <w:t xml:space="preserve">DMA</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8F">
            <w:pPr>
              <w:spacing w:after="240" w:before="240" w:lineRule="auto"/>
              <w:rPr/>
            </w:pPr>
            <w:r w:rsidDel="00000000" w:rsidR="00000000" w:rsidRPr="00000000">
              <w:rPr>
                <w:rtl w:val="0"/>
              </w:rPr>
              <w:t xml:space="preserve">Dominica</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90">
            <w:pPr>
              <w:spacing w:after="240" w:before="240" w:lineRule="auto"/>
              <w:rPr/>
            </w:pPr>
            <w:r w:rsidDel="00000000" w:rsidR="00000000" w:rsidRPr="00000000">
              <w:rPr>
                <w:rtl w:val="0"/>
              </w:rPr>
              <w:t xml:space="preserve">577</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91">
            <w:pPr>
              <w:spacing w:after="240" w:before="240" w:lineRule="auto"/>
              <w:rPr/>
            </w:pPr>
            <w:r w:rsidDel="00000000" w:rsidR="00000000" w:rsidRPr="00000000">
              <w:rPr>
                <w:rtl w:val="0"/>
              </w:rPr>
              <w:t xml:space="preserve">577</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92">
            <w:pPr>
              <w:spacing w:after="240" w:before="240" w:lineRule="auto"/>
              <w:rPr/>
            </w:pPr>
            <w:r w:rsidDel="00000000" w:rsidR="00000000" w:rsidRPr="00000000">
              <w:rPr>
                <w:rtl w:val="0"/>
              </w:rPr>
              <w:t xml:space="preserve">73.945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93">
            <w:pPr>
              <w:spacing w:after="240" w:before="240" w:lineRule="auto"/>
              <w:rPr/>
            </w:pPr>
            <w:r w:rsidDel="00000000" w:rsidR="00000000" w:rsidRPr="00000000">
              <w:rPr>
                <w:rtl w:val="0"/>
              </w:rPr>
              <w:t xml:space="preserve">0.142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94">
            <w:pPr>
              <w:spacing w:after="240" w:before="240" w:lineRule="auto"/>
              <w:rPr/>
            </w:pPr>
            <w:r w:rsidDel="00000000" w:rsidR="00000000" w:rsidRPr="00000000">
              <w:rPr>
                <w:rtl w:val="0"/>
              </w:rPr>
              <w:t xml:space="preserve">1.007</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95">
            <w:pPr>
              <w:spacing w:after="240" w:before="240" w:lineRule="auto"/>
              <w:rPr/>
            </w:pPr>
            <w:r w:rsidDel="00000000" w:rsidR="00000000" w:rsidRPr="00000000">
              <w:rPr>
                <w:rtl w:val="0"/>
              </w:rPr>
              <w:t xml:space="preserve">0.580</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96">
            <w:pPr>
              <w:spacing w:after="240" w:before="240" w:lineRule="auto"/>
              <w:rPr/>
            </w:pPr>
            <w:r w:rsidDel="00000000" w:rsidR="00000000" w:rsidRPr="00000000">
              <w:rPr>
                <w:rtl w:val="0"/>
              </w:rPr>
              <w:t xml:space="preserve">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97">
            <w:pPr>
              <w:spacing w:after="240" w:before="240" w:lineRule="auto"/>
              <w:rPr/>
            </w:pPr>
            <w:r w:rsidDel="00000000" w:rsidR="00000000" w:rsidRPr="00000000">
              <w:rPr>
                <w:rtl w:val="0"/>
              </w:rPr>
              <w:t xml:space="preserve">PLW</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98">
            <w:pPr>
              <w:spacing w:after="240" w:before="240" w:lineRule="auto"/>
              <w:rPr/>
            </w:pPr>
            <w:r w:rsidDel="00000000" w:rsidR="00000000" w:rsidRPr="00000000">
              <w:rPr>
                <w:rtl w:val="0"/>
              </w:rPr>
              <w:t xml:space="preserve">Palau</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99">
            <w:pPr>
              <w:spacing w:after="240" w:before="240" w:lineRule="auto"/>
              <w:rPr/>
            </w:pPr>
            <w:r w:rsidDel="00000000" w:rsidR="00000000" w:rsidRPr="00000000">
              <w:rPr>
                <w:rtl w:val="0"/>
              </w:rPr>
              <w:t xml:space="preserve">576</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9A">
            <w:pPr>
              <w:spacing w:after="240" w:before="240" w:lineRule="auto"/>
              <w:rPr/>
            </w:pPr>
            <w:r w:rsidDel="00000000" w:rsidR="00000000" w:rsidRPr="00000000">
              <w:rPr>
                <w:rtl w:val="0"/>
              </w:rPr>
              <w:t xml:space="preserve">576</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9B">
            <w:pPr>
              <w:spacing w:after="240" w:before="240" w:lineRule="auto"/>
              <w:rPr/>
            </w:pPr>
            <w:r w:rsidDel="00000000" w:rsidR="00000000" w:rsidRPr="00000000">
              <w:rPr>
                <w:rtl w:val="0"/>
              </w:rPr>
              <w:t xml:space="preserve">62.388</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9C">
            <w:pPr>
              <w:spacing w:after="240" w:before="240" w:lineRule="auto"/>
              <w:rPr/>
            </w:pPr>
            <w:r w:rsidDel="00000000" w:rsidR="00000000" w:rsidRPr="00000000">
              <w:rPr>
                <w:rtl w:val="0"/>
              </w:rPr>
              <w:t xml:space="preserve">0.694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9D">
            <w:pPr>
              <w:spacing w:after="240" w:before="240" w:lineRule="auto"/>
              <w:rPr/>
            </w:pPr>
            <w:r w:rsidDel="00000000" w:rsidR="00000000" w:rsidRPr="00000000">
              <w:rPr>
                <w:rtl w:val="0"/>
              </w:rPr>
              <w:t xml:space="preserve">-0.080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9E">
            <w:pPr>
              <w:spacing w:after="240" w:before="240" w:lineRule="auto"/>
              <w:rPr/>
            </w:pPr>
            <w:r w:rsidDel="00000000" w:rsidR="00000000" w:rsidRPr="00000000">
              <w:rPr>
                <w:rtl w:val="0"/>
              </w:rPr>
              <w:t xml:space="preserve">0.000</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9F">
            <w:pPr>
              <w:spacing w:after="240" w:before="240" w:lineRule="auto"/>
              <w:rPr/>
            </w:pPr>
            <w:r w:rsidDel="00000000" w:rsidR="00000000" w:rsidRPr="00000000">
              <w:rPr>
                <w:rtl w:val="0"/>
              </w:rPr>
              <w:t xml:space="preserve">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A0">
            <w:pPr>
              <w:spacing w:after="240" w:before="240" w:lineRule="auto"/>
              <w:rPr/>
            </w:pPr>
            <w:r w:rsidDel="00000000" w:rsidR="00000000" w:rsidRPr="00000000">
              <w:rPr>
                <w:rtl w:val="0"/>
              </w:rPr>
              <w:t xml:space="preserve">TUV</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A1">
            <w:pPr>
              <w:spacing w:after="240" w:before="240" w:lineRule="auto"/>
              <w:rPr/>
            </w:pPr>
            <w:r w:rsidDel="00000000" w:rsidR="00000000" w:rsidRPr="00000000">
              <w:rPr>
                <w:rtl w:val="0"/>
              </w:rPr>
              <w:t xml:space="preserve">Tuvalu</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A2">
            <w:pPr>
              <w:spacing w:after="240" w:before="240" w:lineRule="auto"/>
              <w:rPr/>
            </w:pPr>
            <w:r w:rsidDel="00000000" w:rsidR="00000000" w:rsidRPr="00000000">
              <w:rPr>
                <w:rtl w:val="0"/>
              </w:rPr>
              <w:t xml:space="preserve">557</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A3">
            <w:pPr>
              <w:spacing w:after="240" w:before="240" w:lineRule="auto"/>
              <w:rPr/>
            </w:pPr>
            <w:r w:rsidDel="00000000" w:rsidR="00000000" w:rsidRPr="00000000">
              <w:rPr>
                <w:rtl w:val="0"/>
              </w:rPr>
              <w:t xml:space="preserve">557</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A4">
            <w:pPr>
              <w:spacing w:after="240" w:before="240" w:lineRule="auto"/>
              <w:rPr/>
            </w:pPr>
            <w:r w:rsidDel="00000000" w:rsidR="00000000" w:rsidRPr="00000000">
              <w:rPr>
                <w:rtl w:val="0"/>
              </w:rPr>
              <w:t xml:space="preserve">54.639</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A5">
            <w:pPr>
              <w:spacing w:after="240" w:before="240" w:lineRule="auto"/>
              <w:rPr/>
            </w:pPr>
            <w:r w:rsidDel="00000000" w:rsidR="00000000" w:rsidRPr="00000000">
              <w:rPr>
                <w:rtl w:val="0"/>
              </w:rPr>
              <w:t xml:space="preserve">0.143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A6">
            <w:pPr>
              <w:spacing w:after="240" w:before="240" w:lineRule="auto"/>
              <w:rPr/>
            </w:pPr>
            <w:r w:rsidDel="00000000" w:rsidR="00000000" w:rsidRPr="00000000">
              <w:rPr>
                <w:rtl w:val="0"/>
              </w:rPr>
              <w:t xml:space="preserve">-0.334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A7">
            <w:pPr>
              <w:spacing w:after="240" w:before="240" w:lineRule="auto"/>
              <w:rPr/>
            </w:pPr>
            <w:r w:rsidDel="00000000" w:rsidR="00000000" w:rsidRPr="00000000">
              <w:rPr>
                <w:rtl w:val="0"/>
              </w:rPr>
              <w:t xml:space="preserve">0.060</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A8">
            <w:pPr>
              <w:spacing w:after="240" w:before="240" w:lineRule="auto"/>
              <w:rPr/>
            </w:pPr>
            <w:r w:rsidDel="00000000" w:rsidR="00000000" w:rsidRPr="00000000">
              <w:rPr>
                <w:rtl w:val="0"/>
              </w:rPr>
              <w:t xml:space="preserve">6</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A9">
            <w:pPr>
              <w:spacing w:after="240" w:before="240" w:lineRule="auto"/>
              <w:rPr/>
            </w:pPr>
            <w:r w:rsidDel="00000000" w:rsidR="00000000" w:rsidRPr="00000000">
              <w:rPr>
                <w:rtl w:val="0"/>
              </w:rPr>
              <w:t xml:space="preserve">COM</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AA">
            <w:pPr>
              <w:spacing w:after="240" w:before="240" w:lineRule="auto"/>
              <w:rPr/>
            </w:pPr>
            <w:r w:rsidDel="00000000" w:rsidR="00000000" w:rsidRPr="00000000">
              <w:rPr>
                <w:rtl w:val="0"/>
              </w:rPr>
              <w:t xml:space="preserve">Comoros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AB">
            <w:pPr>
              <w:spacing w:after="240" w:before="240" w:lineRule="auto"/>
              <w:rPr/>
            </w:pPr>
            <w:r w:rsidDel="00000000" w:rsidR="00000000" w:rsidRPr="00000000">
              <w:rPr>
                <w:rtl w:val="0"/>
              </w:rPr>
              <w:t xml:space="preserve">556</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AC">
            <w:pPr>
              <w:spacing w:after="240" w:before="240" w:lineRule="auto"/>
              <w:rPr/>
            </w:pPr>
            <w:r w:rsidDel="00000000" w:rsidR="00000000" w:rsidRPr="00000000">
              <w:rPr>
                <w:rtl w:val="0"/>
              </w:rPr>
              <w:t xml:space="preserve">556</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AD">
            <w:pPr>
              <w:spacing w:after="240" w:before="240" w:lineRule="auto"/>
              <w:rPr/>
            </w:pPr>
            <w:r w:rsidDel="00000000" w:rsidR="00000000" w:rsidRPr="00000000">
              <w:rPr>
                <w:rtl w:val="0"/>
              </w:rPr>
              <w:t xml:space="preserve">32.245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AE">
            <w:pPr>
              <w:spacing w:after="240" w:before="240" w:lineRule="auto"/>
              <w:rPr/>
            </w:pPr>
            <w:r w:rsidDel="00000000" w:rsidR="00000000" w:rsidRPr="00000000">
              <w:rPr>
                <w:rtl w:val="0"/>
              </w:rPr>
              <w:t xml:space="preserve">-0.563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AF">
            <w:pPr>
              <w:spacing w:after="240" w:before="240" w:lineRule="auto"/>
              <w:rPr/>
            </w:pPr>
            <w:r w:rsidDel="00000000" w:rsidR="00000000" w:rsidRPr="00000000">
              <w:rPr>
                <w:rtl w:val="0"/>
              </w:rPr>
              <w:t xml:space="preserve">-0.963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B0">
            <w:pPr>
              <w:spacing w:after="240" w:before="240" w:lineRule="auto"/>
              <w:rPr/>
            </w:pPr>
            <w:r w:rsidDel="00000000" w:rsidR="00000000" w:rsidRPr="00000000">
              <w:rPr>
                <w:rtl w:val="0"/>
              </w:rPr>
              <w:t xml:space="preserve">nan</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B1">
            <w:pPr>
              <w:spacing w:after="240" w:before="240" w:lineRule="auto"/>
              <w:rPr/>
            </w:pPr>
            <w:r w:rsidDel="00000000" w:rsidR="00000000" w:rsidRPr="00000000">
              <w:rPr>
                <w:rtl w:val="0"/>
              </w:rPr>
              <w:t xml:space="preserve">7</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B2">
            <w:pPr>
              <w:spacing w:after="240" w:before="240" w:lineRule="auto"/>
              <w:rPr/>
            </w:pPr>
            <w:r w:rsidDel="00000000" w:rsidR="00000000" w:rsidRPr="00000000">
              <w:rPr>
                <w:rtl w:val="0"/>
              </w:rPr>
              <w:t xml:space="preserve">MRT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B3">
            <w:pPr>
              <w:spacing w:after="240" w:before="240" w:lineRule="auto"/>
              <w:rPr/>
            </w:pPr>
            <w:r w:rsidDel="00000000" w:rsidR="00000000" w:rsidRPr="00000000">
              <w:rPr>
                <w:rtl w:val="0"/>
              </w:rPr>
              <w:t xml:space="preserve">Mauritania</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B4">
            <w:pPr>
              <w:spacing w:after="240" w:before="240" w:lineRule="auto"/>
              <w:rPr/>
            </w:pPr>
            <w:r w:rsidDel="00000000" w:rsidR="00000000" w:rsidRPr="00000000">
              <w:rPr>
                <w:rtl w:val="0"/>
              </w:rPr>
              <w:t xml:space="preserve">556</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B5">
            <w:pPr>
              <w:spacing w:after="240" w:before="240" w:lineRule="auto"/>
              <w:rPr/>
            </w:pPr>
            <w:r w:rsidDel="00000000" w:rsidR="00000000" w:rsidRPr="00000000">
              <w:rPr>
                <w:rtl w:val="0"/>
              </w:rPr>
              <w:t xml:space="preserve">556</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B6">
            <w:pPr>
              <w:spacing w:after="240" w:before="240" w:lineRule="auto"/>
              <w:rPr/>
            </w:pPr>
            <w:r w:rsidDel="00000000" w:rsidR="00000000" w:rsidRPr="00000000">
              <w:rPr>
                <w:rtl w:val="0"/>
              </w:rPr>
              <w:t xml:space="preserve">34.508</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B7">
            <w:pPr>
              <w:spacing w:after="240" w:before="240" w:lineRule="auto"/>
              <w:rPr/>
            </w:pPr>
            <w:r w:rsidDel="00000000" w:rsidR="00000000" w:rsidRPr="00000000">
              <w:rPr>
                <w:rtl w:val="0"/>
              </w:rPr>
              <w:t xml:space="preserve">-0.417</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B8">
            <w:pPr>
              <w:spacing w:after="240" w:before="240" w:lineRule="auto"/>
              <w:rPr/>
            </w:pPr>
            <w:r w:rsidDel="00000000" w:rsidR="00000000" w:rsidRPr="00000000">
              <w:rPr>
                <w:rtl w:val="0"/>
              </w:rPr>
              <w:t xml:space="preserve">-0.964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B9">
            <w:pPr>
              <w:spacing w:after="240" w:before="240" w:lineRule="auto"/>
              <w:rPr/>
            </w:pPr>
            <w:r w:rsidDel="00000000" w:rsidR="00000000" w:rsidRPr="00000000">
              <w:rPr>
                <w:rtl w:val="0"/>
              </w:rPr>
              <w:t xml:space="preserve">nan</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BA">
            <w:pPr>
              <w:spacing w:after="240" w:before="240" w:lineRule="auto"/>
              <w:rPr/>
            </w:pPr>
            <w:r w:rsidDel="00000000" w:rsidR="00000000" w:rsidRPr="00000000">
              <w:rPr>
                <w:rtl w:val="0"/>
              </w:rPr>
              <w:t xml:space="preserve">8</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BB">
            <w:pPr>
              <w:spacing w:after="240" w:before="240" w:lineRule="auto"/>
              <w:rPr/>
            </w:pPr>
            <w:r w:rsidDel="00000000" w:rsidR="00000000" w:rsidRPr="00000000">
              <w:rPr>
                <w:rtl w:val="0"/>
              </w:rPr>
              <w:t xml:space="preserve">IRQ</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BC">
            <w:pPr>
              <w:spacing w:after="240" w:before="240" w:lineRule="auto"/>
              <w:rPr/>
            </w:pPr>
            <w:r w:rsidDel="00000000" w:rsidR="00000000" w:rsidRPr="00000000">
              <w:rPr>
                <w:rtl w:val="0"/>
              </w:rPr>
              <w:t xml:space="preserve">Iraq</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BD">
            <w:pPr>
              <w:spacing w:after="240" w:before="240" w:lineRule="auto"/>
              <w:rPr/>
            </w:pPr>
            <w:r w:rsidDel="00000000" w:rsidR="00000000" w:rsidRPr="00000000">
              <w:rPr>
                <w:rtl w:val="0"/>
              </w:rPr>
              <w:t xml:space="preserve">556</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BE">
            <w:pPr>
              <w:spacing w:after="240" w:before="240" w:lineRule="auto"/>
              <w:rPr/>
            </w:pPr>
            <w:r w:rsidDel="00000000" w:rsidR="00000000" w:rsidRPr="00000000">
              <w:rPr>
                <w:rtl w:val="0"/>
              </w:rPr>
              <w:t xml:space="preserve">556</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BF">
            <w:pPr>
              <w:spacing w:after="240" w:before="240" w:lineRule="auto"/>
              <w:rPr/>
            </w:pPr>
            <w:r w:rsidDel="00000000" w:rsidR="00000000" w:rsidRPr="00000000">
              <w:rPr>
                <w:rtl w:val="0"/>
              </w:rPr>
              <w:t xml:space="preserve">52.506</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C0">
            <w:pPr>
              <w:spacing w:after="240" w:before="240" w:lineRule="auto"/>
              <w:rPr/>
            </w:pPr>
            <w:r w:rsidDel="00000000" w:rsidR="00000000" w:rsidRPr="00000000">
              <w:rPr>
                <w:rtl w:val="0"/>
              </w:rPr>
              <w:t xml:space="preserve">0.238</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C1">
            <w:pPr>
              <w:spacing w:after="240" w:before="240" w:lineRule="auto"/>
              <w:rPr/>
            </w:pPr>
            <w:r w:rsidDel="00000000" w:rsidR="00000000" w:rsidRPr="00000000">
              <w:rPr>
                <w:rtl w:val="0"/>
              </w:rPr>
              <w:t xml:space="preserve">-0.462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C2">
            <w:pPr>
              <w:spacing w:after="240" w:before="240" w:lineRule="auto"/>
              <w:rPr/>
            </w:pPr>
            <w:r w:rsidDel="00000000" w:rsidR="00000000" w:rsidRPr="00000000">
              <w:rPr>
                <w:rtl w:val="0"/>
              </w:rPr>
              <w:t xml:space="preserve">nan</w:t>
            </w:r>
          </w:p>
        </w:tc>
      </w:tr>
      <w:tr>
        <w:trPr>
          <w:cantSplit w:val="0"/>
          <w:trHeight w:val="8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C3">
            <w:pPr>
              <w:spacing w:after="240" w:before="240" w:lineRule="auto"/>
              <w:rPr/>
            </w:pPr>
            <w:r w:rsidDel="00000000" w:rsidR="00000000" w:rsidRPr="00000000">
              <w:rPr>
                <w:rtl w:val="0"/>
              </w:rPr>
              <w:t xml:space="preserve">9</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C4">
            <w:pPr>
              <w:spacing w:after="240" w:before="240" w:lineRule="auto"/>
              <w:rPr/>
            </w:pPr>
            <w:r w:rsidDel="00000000" w:rsidR="00000000" w:rsidRPr="00000000">
              <w:rPr>
                <w:rtl w:val="0"/>
              </w:rPr>
              <w:t xml:space="preserve">MHL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C5">
            <w:pPr>
              <w:spacing w:after="240" w:before="240" w:lineRule="auto"/>
              <w:rPr/>
            </w:pPr>
            <w:r w:rsidDel="00000000" w:rsidR="00000000" w:rsidRPr="00000000">
              <w:rPr>
                <w:rtl w:val="0"/>
              </w:rPr>
              <w:t xml:space="preserve">Marshall Islands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C6">
            <w:pPr>
              <w:spacing w:after="240" w:before="240" w:lineRule="auto"/>
              <w:rPr/>
            </w:pPr>
            <w:r w:rsidDel="00000000" w:rsidR="00000000" w:rsidRPr="00000000">
              <w:rPr>
                <w:rtl w:val="0"/>
              </w:rPr>
              <w:t xml:space="preserve">554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C7">
            <w:pPr>
              <w:spacing w:after="240" w:before="240" w:lineRule="auto"/>
              <w:rPr/>
            </w:pPr>
            <w:r w:rsidDel="00000000" w:rsidR="00000000" w:rsidRPr="00000000">
              <w:rPr>
                <w:rtl w:val="0"/>
              </w:rPr>
              <w:t xml:space="preserve">554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C8">
            <w:pPr>
              <w:spacing w:after="240" w:before="240" w:lineRule="auto"/>
              <w:rPr/>
            </w:pPr>
            <w:r w:rsidDel="00000000" w:rsidR="00000000" w:rsidRPr="00000000">
              <w:rPr>
                <w:rtl w:val="0"/>
              </w:rPr>
              <w:t xml:space="preserve">38.043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C9">
            <w:pPr>
              <w:spacing w:after="240" w:before="240" w:lineRule="auto"/>
              <w:rPr/>
            </w:pPr>
            <w:r w:rsidDel="00000000" w:rsidR="00000000" w:rsidRPr="00000000">
              <w:rPr>
                <w:rtl w:val="0"/>
              </w:rPr>
              <w:t xml:space="preserve">-0.766</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CA">
            <w:pPr>
              <w:spacing w:after="240" w:before="240" w:lineRule="auto"/>
              <w:rPr/>
            </w:pPr>
            <w:r w:rsidDel="00000000" w:rsidR="00000000" w:rsidRPr="00000000">
              <w:rPr>
                <w:rtl w:val="0"/>
              </w:rPr>
              <w:t xml:space="preserve">-0.674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CB">
            <w:pPr>
              <w:spacing w:after="240" w:before="240" w:lineRule="auto"/>
              <w:rPr/>
            </w:pPr>
            <w:r w:rsidDel="00000000" w:rsidR="00000000" w:rsidRPr="00000000">
              <w:rPr>
                <w:rtl w:val="0"/>
              </w:rPr>
              <w:t xml:space="preserve">-0.290</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CC">
            <w:pPr>
              <w:spacing w:after="240" w:before="240" w:lineRule="auto"/>
              <w:rPr/>
            </w:pPr>
            <w:r w:rsidDel="00000000" w:rsidR="00000000" w:rsidRPr="00000000">
              <w:rPr>
                <w:rtl w:val="0"/>
              </w:rPr>
              <w:t xml:space="preserve">10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CD">
            <w:pPr>
              <w:spacing w:after="240" w:before="240" w:lineRule="auto"/>
              <w:rPr/>
            </w:pPr>
            <w:r w:rsidDel="00000000" w:rsidR="00000000" w:rsidRPr="00000000">
              <w:rPr>
                <w:rtl w:val="0"/>
              </w:rPr>
              <w:t xml:space="preserve">GNB</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CE">
            <w:pPr>
              <w:spacing w:after="240" w:before="240" w:lineRule="auto"/>
              <w:rPr/>
            </w:pPr>
            <w:r w:rsidDel="00000000" w:rsidR="00000000" w:rsidRPr="00000000">
              <w:rPr>
                <w:rtl w:val="0"/>
              </w:rPr>
              <w:t xml:space="preserve">Guinea-Bissau</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CF">
            <w:pPr>
              <w:spacing w:after="240" w:before="240" w:lineRule="auto"/>
              <w:rPr/>
            </w:pPr>
            <w:r w:rsidDel="00000000" w:rsidR="00000000" w:rsidRPr="00000000">
              <w:rPr>
                <w:rtl w:val="0"/>
              </w:rPr>
              <w:t xml:space="preserve">552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D0">
            <w:pPr>
              <w:spacing w:after="240" w:before="240" w:lineRule="auto"/>
              <w:rPr/>
            </w:pPr>
            <w:r w:rsidDel="00000000" w:rsidR="00000000" w:rsidRPr="00000000">
              <w:rPr>
                <w:rtl w:val="0"/>
              </w:rPr>
              <w:t xml:space="preserve">552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D1">
            <w:pPr>
              <w:spacing w:after="240" w:before="240" w:lineRule="auto"/>
              <w:rPr/>
            </w:pPr>
            <w:r w:rsidDel="00000000" w:rsidR="00000000" w:rsidRPr="00000000">
              <w:rPr>
                <w:rtl w:val="0"/>
              </w:rPr>
              <w:t xml:space="preserve">31.980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D2">
            <w:pPr>
              <w:spacing w:after="240" w:before="240" w:lineRule="auto"/>
              <w:rPr/>
            </w:pPr>
            <w:r w:rsidDel="00000000" w:rsidR="00000000" w:rsidRPr="00000000">
              <w:rPr>
                <w:rtl w:val="0"/>
              </w:rPr>
              <w:t xml:space="preserve">-0.333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D3">
            <w:pPr>
              <w:spacing w:after="240" w:before="240" w:lineRule="auto"/>
              <w:rPr/>
            </w:pPr>
            <w:r w:rsidDel="00000000" w:rsidR="00000000" w:rsidRPr="00000000">
              <w:rPr>
                <w:rtl w:val="0"/>
              </w:rPr>
              <w:t xml:space="preserve">-1.210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D4">
            <w:pPr>
              <w:spacing w:after="240" w:before="240" w:lineRule="auto"/>
              <w:rPr/>
            </w:pPr>
            <w:r w:rsidDel="00000000" w:rsidR="00000000" w:rsidRPr="00000000">
              <w:rPr>
                <w:rtl w:val="0"/>
              </w:rPr>
              <w:t xml:space="preserve">nan</w:t>
            </w:r>
          </w:p>
        </w:tc>
      </w:tr>
    </w:tbl>
    <w:p w:rsidR="00000000" w:rsidDel="00000000" w:rsidP="00000000" w:rsidRDefault="00000000" w:rsidRPr="00000000" w14:paraId="000007D5">
      <w:pPr>
        <w:spacing w:after="240" w:before="240" w:lineRule="auto"/>
        <w:rPr/>
      </w:pPr>
      <w:r w:rsidDel="00000000" w:rsidR="00000000" w:rsidRPr="00000000">
        <w:rPr>
          <w:rtl w:val="0"/>
        </w:rPr>
        <w:t xml:space="preserve">bảng cho thấy trong nhóm EGDI outliers, một số quốc gia có DII tổng tương đối cao nhưng cấu hình trụ không đồng đều (ví dụ trụ Access &amp; Adoption khá cao trong khi Infrastructure Capacity thấp), đồng thời có những trường hợp thiếu dữ liệu trụ Human Capital. Điều này cho phép đặt ra một giả thuyết hợp lý cho phần thảo luận: sai lệch thứ hạng rất lớn với EGDI trong lát cắt so sánh có thể liên quan đến khác biệt về phạm vi đo lường của EGDI và/hoặc khác biệt về độ bao phủ dữ liệu trụ.</w:t>
      </w:r>
    </w:p>
    <w:p w:rsidR="00000000" w:rsidDel="00000000" w:rsidP="00000000" w:rsidRDefault="00000000" w:rsidRPr="00000000" w14:paraId="000007D6">
      <w:pPr>
        <w:spacing w:after="240" w:before="240" w:lineRule="auto"/>
        <w:rPr/>
      </w:pPr>
      <w:r w:rsidDel="00000000" w:rsidR="00000000" w:rsidRPr="00000000">
        <w:rPr>
          <w:b w:val="1"/>
          <w:bCs w:val="1"/>
          <w:rtl w:val="0"/>
        </w:rPr>
        <w:br w:type="textWrapping"/>
      </w:r>
      <w:r w:rsidDel="00000000" w:rsidR="00000000" w:rsidRPr="00000000">
        <w:rPr>
          <w:rtl w:val="0"/>
        </w:rPr>
        <w:t xml:space="preserve">Bảng 4.4b. Top quốc gia có |rank gap| lớn nhất – DII vs NRI, kèm điểm trụ năm 2022.</w:t>
      </w:r>
    </w:p>
    <w:tbl>
      <w:tblPr>
        <w:tblStyle w:val="Table41"/>
        <w:tblW w:w="9025.511811023624"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418.3604656779866"/>
        <w:gridCol w:w="953.6157673542341"/>
        <w:gridCol w:w="1055.1297038790399"/>
        <w:gridCol w:w="630.616878411671"/>
        <w:gridCol w:w="658.3024974638907"/>
        <w:gridCol w:w="750.587894304623"/>
        <w:gridCol w:w="1581.156465871214"/>
        <w:gridCol w:w="1470.413989662335"/>
        <w:gridCol w:w="1507.3281483986282"/>
        <w:tblGridChange w:id="0">
          <w:tblGrid>
            <w:gridCol w:w="418.3604656779866"/>
            <w:gridCol w:w="953.6157673542341"/>
            <w:gridCol w:w="1055.1297038790399"/>
            <w:gridCol w:w="630.616878411671"/>
            <w:gridCol w:w="658.3024974638907"/>
            <w:gridCol w:w="750.587894304623"/>
            <w:gridCol w:w="1581.156465871214"/>
            <w:gridCol w:w="1470.413989662335"/>
            <w:gridCol w:w="1507.3281483986282"/>
          </w:tblGrid>
        </w:tblGridChange>
      </w:tblGrid>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D7">
            <w:pPr>
              <w:spacing w:after="240" w:before="240" w:lineRule="auto"/>
              <w:jc w:val="center"/>
              <w:rPr/>
            </w:pPr>
            <w:r w:rsidDel="00000000" w:rsidR="00000000" w:rsidRPr="00000000">
              <w:rPr>
                <w:b w:val="1"/>
                <w:bCs w:val="1"/>
                <w:rtl w:val="0"/>
              </w:rPr>
              <w:t xml:space="preserve">STT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D8">
            <w:pPr>
              <w:spacing w:after="240" w:before="240" w:lineRule="auto"/>
              <w:jc w:val="center"/>
              <w:rPr/>
            </w:pPr>
            <w:r w:rsidDel="00000000" w:rsidR="00000000" w:rsidRPr="00000000">
              <w:rPr>
                <w:b w:val="1"/>
                <w:bCs w:val="1"/>
                <w:rtl w:val="0"/>
              </w:rPr>
              <w:t xml:space="preserve">country_iso3</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D9">
            <w:pPr>
              <w:spacing w:after="240" w:before="240" w:lineRule="auto"/>
              <w:jc w:val="center"/>
              <w:rPr/>
            </w:pPr>
            <w:r w:rsidDel="00000000" w:rsidR="00000000" w:rsidRPr="00000000">
              <w:rPr>
                <w:b w:val="1"/>
                <w:bCs w:val="1"/>
                <w:rtl w:val="0"/>
              </w:rPr>
              <w:t xml:space="preserve">country_name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DA">
            <w:pPr>
              <w:spacing w:after="240" w:before="240" w:lineRule="auto"/>
              <w:jc w:val="center"/>
              <w:rPr/>
            </w:pPr>
            <w:r w:rsidDel="00000000" w:rsidR="00000000" w:rsidRPr="00000000">
              <w:rPr>
                <w:b w:val="1"/>
                <w:bCs w:val="1"/>
                <w:rtl w:val="0"/>
              </w:rPr>
              <w:t xml:space="preserve">gap_nri</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DB">
            <w:pPr>
              <w:spacing w:after="240" w:before="240" w:lineRule="auto"/>
              <w:jc w:val="center"/>
              <w:rPr/>
            </w:pPr>
            <w:r w:rsidDel="00000000" w:rsidR="00000000" w:rsidRPr="00000000">
              <w:rPr>
                <w:b w:val="1"/>
                <w:bCs w:val="1"/>
                <w:rtl w:val="0"/>
              </w:rPr>
              <w:t xml:space="preserve">abs_gap</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DC">
            <w:pPr>
              <w:spacing w:after="240" w:before="240" w:lineRule="auto"/>
              <w:jc w:val="center"/>
              <w:rPr/>
            </w:pPr>
            <w:r w:rsidDel="00000000" w:rsidR="00000000" w:rsidRPr="00000000">
              <w:rPr>
                <w:b w:val="1"/>
                <w:bCs w:val="1"/>
                <w:rtl w:val="0"/>
              </w:rPr>
              <w:t xml:space="preserve">dii_0_100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DD">
            <w:pPr>
              <w:spacing w:after="240" w:before="240" w:lineRule="auto"/>
              <w:jc w:val="center"/>
              <w:rPr/>
            </w:pPr>
            <w:r w:rsidDel="00000000" w:rsidR="00000000" w:rsidRPr="00000000">
              <w:rPr>
                <w:b w:val="1"/>
                <w:bCs w:val="1"/>
                <w:rtl w:val="0"/>
              </w:rPr>
              <w:t xml:space="preserve">pillar_access_adoption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DE">
            <w:pPr>
              <w:spacing w:after="240" w:before="240" w:lineRule="auto"/>
              <w:jc w:val="center"/>
              <w:rPr/>
            </w:pPr>
            <w:r w:rsidDel="00000000" w:rsidR="00000000" w:rsidRPr="00000000">
              <w:rPr>
                <w:b w:val="1"/>
                <w:bCs w:val="1"/>
                <w:rtl w:val="0"/>
              </w:rPr>
              <w:t xml:space="preserve">pillar_infra_capacity</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DF">
            <w:pPr>
              <w:spacing w:after="240" w:before="240" w:lineRule="auto"/>
              <w:jc w:val="center"/>
              <w:rPr/>
            </w:pPr>
            <w:r w:rsidDel="00000000" w:rsidR="00000000" w:rsidRPr="00000000">
              <w:rPr>
                <w:b w:val="1"/>
                <w:bCs w:val="1"/>
                <w:rtl w:val="0"/>
              </w:rPr>
              <w:t xml:space="preserve">pillar_human_capital</w:t>
            </w:r>
            <w:r w:rsidDel="00000000" w:rsidR="00000000" w:rsidRPr="00000000">
              <w:rPr>
                <w:rtl w:val="0"/>
              </w:rPr>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E0">
            <w:pPr>
              <w:spacing w:after="240" w:before="240" w:lineRule="auto"/>
              <w:rPr/>
            </w:pPr>
            <w:r w:rsidDel="00000000" w:rsidR="00000000" w:rsidRPr="00000000">
              <w:rPr>
                <w:rtl w:val="0"/>
              </w:rPr>
              <w:t xml:space="preserve">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E1">
            <w:pPr>
              <w:spacing w:after="240" w:before="240" w:lineRule="auto"/>
              <w:rPr/>
            </w:pPr>
            <w:r w:rsidDel="00000000" w:rsidR="00000000" w:rsidRPr="00000000">
              <w:rPr>
                <w:rtl w:val="0"/>
              </w:rPr>
              <w:t xml:space="preserve">PAK</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E2">
            <w:pPr>
              <w:spacing w:after="240" w:before="240" w:lineRule="auto"/>
              <w:rPr/>
            </w:pPr>
            <w:r w:rsidDel="00000000" w:rsidR="00000000" w:rsidRPr="00000000">
              <w:rPr>
                <w:rtl w:val="0"/>
              </w:rPr>
              <w:t xml:space="preserve">Pakistan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E3">
            <w:pPr>
              <w:spacing w:after="240" w:before="240" w:lineRule="auto"/>
              <w:rPr/>
            </w:pPr>
            <w:r w:rsidDel="00000000" w:rsidR="00000000" w:rsidRPr="00000000">
              <w:rPr>
                <w:rtl w:val="0"/>
              </w:rPr>
              <w:t xml:space="preserve">-97</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E4">
            <w:pPr>
              <w:spacing w:after="240" w:before="240" w:lineRule="auto"/>
              <w:rPr/>
            </w:pPr>
            <w:r w:rsidDel="00000000" w:rsidR="00000000" w:rsidRPr="00000000">
              <w:rPr>
                <w:rtl w:val="0"/>
              </w:rPr>
              <w:t xml:space="preserve">97</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E5">
            <w:pPr>
              <w:spacing w:after="240" w:before="240" w:lineRule="auto"/>
              <w:rPr/>
            </w:pPr>
            <w:r w:rsidDel="00000000" w:rsidR="00000000" w:rsidRPr="00000000">
              <w:rPr>
                <w:rtl w:val="0"/>
              </w:rPr>
              <w:t xml:space="preserve">21.501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E6">
            <w:pPr>
              <w:spacing w:after="240" w:before="240" w:lineRule="auto"/>
              <w:rPr/>
            </w:pPr>
            <w:r w:rsidDel="00000000" w:rsidR="00000000" w:rsidRPr="00000000">
              <w:rPr>
                <w:rtl w:val="0"/>
              </w:rPr>
              <w:t xml:space="preserve">-0.988</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E7">
            <w:pPr>
              <w:spacing w:after="240" w:before="240" w:lineRule="auto"/>
              <w:rPr/>
            </w:pPr>
            <w:r w:rsidDel="00000000" w:rsidR="00000000" w:rsidRPr="00000000">
              <w:rPr>
                <w:rtl w:val="0"/>
              </w:rPr>
              <w:t xml:space="preserve">-0.685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E8">
            <w:pPr>
              <w:spacing w:after="240" w:before="240" w:lineRule="auto"/>
              <w:rPr/>
            </w:pPr>
            <w:r w:rsidDel="00000000" w:rsidR="00000000" w:rsidRPr="00000000">
              <w:rPr>
                <w:rtl w:val="0"/>
              </w:rPr>
              <w:t xml:space="preserve">-1.651</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E9">
            <w:pPr>
              <w:spacing w:after="240" w:before="240" w:lineRule="auto"/>
              <w:rPr/>
            </w:pPr>
            <w:r w:rsidDel="00000000" w:rsidR="00000000" w:rsidRPr="00000000">
              <w:rPr>
                <w:rtl w:val="0"/>
              </w:rPr>
              <w:t xml:space="preserve">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EA">
            <w:pPr>
              <w:spacing w:after="240" w:before="240" w:lineRule="auto"/>
              <w:rPr/>
            </w:pPr>
            <w:r w:rsidDel="00000000" w:rsidR="00000000" w:rsidRPr="00000000">
              <w:rPr>
                <w:rtl w:val="0"/>
              </w:rPr>
              <w:t xml:space="preserve">MWI</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EB">
            <w:pPr>
              <w:spacing w:after="240" w:before="240" w:lineRule="auto"/>
              <w:rPr/>
            </w:pPr>
            <w:r w:rsidDel="00000000" w:rsidR="00000000" w:rsidRPr="00000000">
              <w:rPr>
                <w:rtl w:val="0"/>
              </w:rPr>
              <w:t xml:space="preserve">Malawi</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EC">
            <w:pPr>
              <w:spacing w:after="240" w:before="240" w:lineRule="auto"/>
              <w:rPr/>
            </w:pPr>
            <w:r w:rsidDel="00000000" w:rsidR="00000000" w:rsidRPr="00000000">
              <w:rPr>
                <w:rtl w:val="0"/>
              </w:rPr>
              <w:t xml:space="preserve">-84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ED">
            <w:pPr>
              <w:spacing w:after="240" w:before="240" w:lineRule="auto"/>
              <w:rPr/>
            </w:pPr>
            <w:r w:rsidDel="00000000" w:rsidR="00000000" w:rsidRPr="00000000">
              <w:rPr>
                <w:rtl w:val="0"/>
              </w:rPr>
              <w:t xml:space="preserve">84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EE">
            <w:pPr>
              <w:spacing w:after="240" w:before="240" w:lineRule="auto"/>
              <w:rPr/>
            </w:pPr>
            <w:r w:rsidDel="00000000" w:rsidR="00000000" w:rsidRPr="00000000">
              <w:rPr>
                <w:rtl w:val="0"/>
              </w:rPr>
              <w:t xml:space="preserve">12.123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EF">
            <w:pPr>
              <w:spacing w:after="240" w:before="240" w:lineRule="auto"/>
              <w:rPr/>
            </w:pPr>
            <w:r w:rsidDel="00000000" w:rsidR="00000000" w:rsidRPr="00000000">
              <w:rPr>
                <w:rtl w:val="0"/>
              </w:rPr>
              <w:t xml:space="preserve">-1.363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F0">
            <w:pPr>
              <w:spacing w:after="240" w:before="240" w:lineRule="auto"/>
              <w:rPr/>
            </w:pPr>
            <w:r w:rsidDel="00000000" w:rsidR="00000000" w:rsidRPr="00000000">
              <w:rPr>
                <w:rtl w:val="0"/>
              </w:rPr>
              <w:t xml:space="preserve">-0.984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F1">
            <w:pPr>
              <w:spacing w:after="240" w:before="240" w:lineRule="auto"/>
              <w:rPr/>
            </w:pPr>
            <w:r w:rsidDel="00000000" w:rsidR="00000000" w:rsidRPr="00000000">
              <w:rPr>
                <w:rtl w:val="0"/>
              </w:rPr>
              <w:t xml:space="preserve">-1.880</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F2">
            <w:pPr>
              <w:spacing w:after="240" w:before="240" w:lineRule="auto"/>
              <w:rPr/>
            </w:pPr>
            <w:r w:rsidDel="00000000" w:rsidR="00000000" w:rsidRPr="00000000">
              <w:rPr>
                <w:rtl w:val="0"/>
              </w:rPr>
              <w:t xml:space="preserve">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F3">
            <w:pPr>
              <w:spacing w:after="240" w:before="240" w:lineRule="auto"/>
              <w:rPr/>
            </w:pPr>
            <w:r w:rsidDel="00000000" w:rsidR="00000000" w:rsidRPr="00000000">
              <w:rPr>
                <w:rtl w:val="0"/>
              </w:rPr>
              <w:t xml:space="preserve">IND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F4">
            <w:pPr>
              <w:spacing w:after="240" w:before="240" w:lineRule="auto"/>
              <w:rPr/>
            </w:pPr>
            <w:r w:rsidDel="00000000" w:rsidR="00000000" w:rsidRPr="00000000">
              <w:rPr>
                <w:rtl w:val="0"/>
              </w:rPr>
              <w:t xml:space="preserve">India</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F5">
            <w:pPr>
              <w:spacing w:after="240" w:before="240" w:lineRule="auto"/>
              <w:rPr/>
            </w:pPr>
            <w:r w:rsidDel="00000000" w:rsidR="00000000" w:rsidRPr="00000000">
              <w:rPr>
                <w:rtl w:val="0"/>
              </w:rPr>
              <w:t xml:space="preserve">-84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F6">
            <w:pPr>
              <w:spacing w:after="240" w:before="240" w:lineRule="auto"/>
              <w:rPr/>
            </w:pPr>
            <w:r w:rsidDel="00000000" w:rsidR="00000000" w:rsidRPr="00000000">
              <w:rPr>
                <w:rtl w:val="0"/>
              </w:rPr>
              <w:t xml:space="preserve">84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F7">
            <w:pPr>
              <w:spacing w:after="240" w:before="240" w:lineRule="auto"/>
              <w:rPr/>
            </w:pPr>
            <w:r w:rsidDel="00000000" w:rsidR="00000000" w:rsidRPr="00000000">
              <w:rPr>
                <w:rtl w:val="0"/>
              </w:rPr>
              <w:t xml:space="preserve">43.297</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F8">
            <w:pPr>
              <w:spacing w:after="240" w:before="240" w:lineRule="auto"/>
              <w:rPr/>
            </w:pPr>
            <w:r w:rsidDel="00000000" w:rsidR="00000000" w:rsidRPr="00000000">
              <w:rPr>
                <w:rtl w:val="0"/>
              </w:rPr>
              <w:t xml:space="preserve">-0.410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F9">
            <w:pPr>
              <w:spacing w:after="240" w:before="240" w:lineRule="auto"/>
              <w:rPr/>
            </w:pPr>
            <w:r w:rsidDel="00000000" w:rsidR="00000000" w:rsidRPr="00000000">
              <w:rPr>
                <w:rtl w:val="0"/>
              </w:rPr>
              <w:t xml:space="preserve">-0.344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FA">
            <w:pPr>
              <w:spacing w:after="240" w:before="240" w:lineRule="auto"/>
              <w:rPr/>
            </w:pPr>
            <w:r w:rsidDel="00000000" w:rsidR="00000000" w:rsidRPr="00000000">
              <w:rPr>
                <w:rtl w:val="0"/>
              </w:rPr>
              <w:t xml:space="preserve">-0.470</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FB">
            <w:pPr>
              <w:spacing w:after="240" w:before="240" w:lineRule="auto"/>
              <w:rPr/>
            </w:pPr>
            <w:r w:rsidDel="00000000" w:rsidR="00000000" w:rsidRPr="00000000">
              <w:rPr>
                <w:rtl w:val="0"/>
              </w:rPr>
              <w:t xml:space="preserve">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FC">
            <w:pPr>
              <w:spacing w:after="240" w:before="240" w:lineRule="auto"/>
              <w:rPr/>
            </w:pPr>
            <w:r w:rsidDel="00000000" w:rsidR="00000000" w:rsidRPr="00000000">
              <w:rPr>
                <w:rtl w:val="0"/>
              </w:rPr>
              <w:t xml:space="preserve">RWA</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FD">
            <w:pPr>
              <w:spacing w:after="240" w:before="240" w:lineRule="auto"/>
              <w:rPr/>
            </w:pPr>
            <w:r w:rsidDel="00000000" w:rsidR="00000000" w:rsidRPr="00000000">
              <w:rPr>
                <w:rtl w:val="0"/>
              </w:rPr>
              <w:t xml:space="preserve">Rwanda</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FE">
            <w:pPr>
              <w:spacing w:after="240" w:before="240" w:lineRule="auto"/>
              <w:rPr/>
            </w:pPr>
            <w:r w:rsidDel="00000000" w:rsidR="00000000" w:rsidRPr="00000000">
              <w:rPr>
                <w:rtl w:val="0"/>
              </w:rPr>
              <w:t xml:space="preserve">-81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FF">
            <w:pPr>
              <w:spacing w:after="240" w:before="240" w:lineRule="auto"/>
              <w:rPr/>
            </w:pPr>
            <w:r w:rsidDel="00000000" w:rsidR="00000000" w:rsidRPr="00000000">
              <w:rPr>
                <w:rtl w:val="0"/>
              </w:rPr>
              <w:t xml:space="preserve">81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00">
            <w:pPr>
              <w:spacing w:after="240" w:before="240" w:lineRule="auto"/>
              <w:rPr/>
            </w:pPr>
            <w:r w:rsidDel="00000000" w:rsidR="00000000" w:rsidRPr="00000000">
              <w:rPr>
                <w:rtl w:val="0"/>
              </w:rPr>
              <w:t xml:space="preserve">22.870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01">
            <w:pPr>
              <w:spacing w:after="240" w:before="240" w:lineRule="auto"/>
              <w:rPr/>
            </w:pPr>
            <w:r w:rsidDel="00000000" w:rsidR="00000000" w:rsidRPr="00000000">
              <w:rPr>
                <w:rtl w:val="0"/>
              </w:rPr>
              <w:t xml:space="preserve">-0.844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02">
            <w:pPr>
              <w:spacing w:after="240" w:before="240" w:lineRule="auto"/>
              <w:rPr/>
            </w:pPr>
            <w:r w:rsidDel="00000000" w:rsidR="00000000" w:rsidRPr="00000000">
              <w:rPr>
                <w:rtl w:val="0"/>
              </w:rPr>
              <w:t xml:space="preserve">-0.717</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03">
            <w:pPr>
              <w:spacing w:after="240" w:before="240" w:lineRule="auto"/>
              <w:rPr/>
            </w:pPr>
            <w:r w:rsidDel="00000000" w:rsidR="00000000" w:rsidRPr="00000000">
              <w:rPr>
                <w:rtl w:val="0"/>
              </w:rPr>
              <w:t xml:space="preserve">-1.631</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04">
            <w:pPr>
              <w:spacing w:after="240" w:before="240" w:lineRule="auto"/>
              <w:rPr/>
            </w:pPr>
            <w:r w:rsidDel="00000000" w:rsidR="00000000" w:rsidRPr="00000000">
              <w:rPr>
                <w:rtl w:val="0"/>
              </w:rPr>
              <w:t xml:space="preserve">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05">
            <w:pPr>
              <w:spacing w:after="240" w:before="240" w:lineRule="auto"/>
              <w:rPr/>
            </w:pPr>
            <w:r w:rsidDel="00000000" w:rsidR="00000000" w:rsidRPr="00000000">
              <w:rPr>
                <w:rtl w:val="0"/>
              </w:rPr>
              <w:t xml:space="preserve">MDG</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06">
            <w:pPr>
              <w:spacing w:after="240" w:before="240" w:lineRule="auto"/>
              <w:rPr/>
            </w:pPr>
            <w:r w:rsidDel="00000000" w:rsidR="00000000" w:rsidRPr="00000000">
              <w:rPr>
                <w:rtl w:val="0"/>
              </w:rPr>
              <w:t xml:space="preserve">Madagascar</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07">
            <w:pPr>
              <w:spacing w:after="240" w:before="240" w:lineRule="auto"/>
              <w:rPr/>
            </w:pPr>
            <w:r w:rsidDel="00000000" w:rsidR="00000000" w:rsidRPr="00000000">
              <w:rPr>
                <w:rtl w:val="0"/>
              </w:rPr>
              <w:t xml:space="preserve">-75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08">
            <w:pPr>
              <w:spacing w:after="240" w:before="240" w:lineRule="auto"/>
              <w:rPr/>
            </w:pPr>
            <w:r w:rsidDel="00000000" w:rsidR="00000000" w:rsidRPr="00000000">
              <w:rPr>
                <w:rtl w:val="0"/>
              </w:rPr>
              <w:t xml:space="preserve">75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09">
            <w:pPr>
              <w:spacing w:after="240" w:before="240" w:lineRule="auto"/>
              <w:rPr/>
            </w:pPr>
            <w:r w:rsidDel="00000000" w:rsidR="00000000" w:rsidRPr="00000000">
              <w:rPr>
                <w:rtl w:val="0"/>
              </w:rPr>
              <w:t xml:space="preserve">16.526</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0A">
            <w:pPr>
              <w:spacing w:after="240" w:before="240" w:lineRule="auto"/>
              <w:rPr/>
            </w:pPr>
            <w:r w:rsidDel="00000000" w:rsidR="00000000" w:rsidRPr="00000000">
              <w:rPr>
                <w:rtl w:val="0"/>
              </w:rPr>
              <w:t xml:space="preserve">-1.271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0B">
            <w:pPr>
              <w:spacing w:after="240" w:before="240" w:lineRule="auto"/>
              <w:rPr/>
            </w:pPr>
            <w:r w:rsidDel="00000000" w:rsidR="00000000" w:rsidRPr="00000000">
              <w:rPr>
                <w:rtl w:val="0"/>
              </w:rPr>
              <w:t xml:space="preserve">-1.029</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0C">
            <w:pPr>
              <w:spacing w:after="240" w:before="240" w:lineRule="auto"/>
              <w:rPr/>
            </w:pPr>
            <w:r w:rsidDel="00000000" w:rsidR="00000000" w:rsidRPr="00000000">
              <w:rPr>
                <w:rtl w:val="0"/>
              </w:rPr>
              <w:t xml:space="preserve">-1.503</w:t>
            </w:r>
          </w:p>
        </w:tc>
      </w:tr>
    </w:tbl>
    <w:p w:rsidR="00000000" w:rsidDel="00000000" w:rsidP="00000000" w:rsidRDefault="00000000" w:rsidRPr="00000000" w14:paraId="0000080D">
      <w:pPr>
        <w:spacing w:after="240" w:before="240" w:lineRule="auto"/>
        <w:rPr/>
      </w:pPr>
      <w:r w:rsidDel="00000000" w:rsidR="00000000" w:rsidRPr="00000000">
        <w:rPr>
          <w:rtl w:val="0"/>
        </w:rPr>
        <w:t xml:space="preserve">nhóm NRI outliers tập trung vào các quốc gia có </w:t>
      </w:r>
      <w:r w:rsidDel="00000000" w:rsidR="00000000" w:rsidRPr="00000000">
        <w:rPr>
          <w:b w:val="1"/>
          <w:bCs w:val="1"/>
          <w:rtl w:val="0"/>
        </w:rPr>
        <w:t xml:space="preserve">điểm cả ba trụ thấp rõ rệt</w:t>
      </w:r>
      <w:r w:rsidDel="00000000" w:rsidR="00000000" w:rsidRPr="00000000">
        <w:rPr>
          <w:rtl w:val="0"/>
        </w:rPr>
        <w:t xml:space="preserve">, đặc biệt Human Capital. Điều này củng cố luận điểm rằng khi cấu hình trụ yếu toàn diện, chênh lệch xếp hạng giữa DII-Core và NRI có thể trở nên lớn, phù hợp với khác biệt về trọng tâm đo lường giữa chỉ số lõi (core indicators) và chỉ số sẵn sàng hệ thống.</w:t>
      </w:r>
    </w:p>
    <w:p w:rsidR="00000000" w:rsidDel="00000000" w:rsidP="00000000" w:rsidRDefault="00000000" w:rsidRPr="00000000" w14:paraId="0000080E">
      <w:pPr>
        <w:spacing w:after="240" w:before="240" w:lineRule="auto"/>
        <w:rPr/>
      </w:pPr>
      <w:r w:rsidDel="00000000" w:rsidR="00000000" w:rsidRPr="00000000">
        <w:rPr>
          <w:rtl w:val="0"/>
        </w:rPr>
        <w:t xml:space="preserve">Bảng 4.4c. Top quốc gia có |rank gap| lớn nhất – DII vs MCI, kèm điểm trụ năm 2022.</w:t>
      </w:r>
    </w:p>
    <w:tbl>
      <w:tblPr>
        <w:tblStyle w:val="Table42"/>
        <w:tblW w:w="9025.511811023622"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399.957512642298"/>
        <w:gridCol w:w="911.6678596993557"/>
        <w:gridCol w:w="1008.716373796384"/>
        <w:gridCol w:w="999.8937816057451"/>
        <w:gridCol w:w="629.3449095989101"/>
        <w:gridCol w:w="717.5708315052993"/>
        <w:gridCol w:w="1511.6041286628029"/>
        <w:gridCol w:w="1405.7330223751355"/>
        <w:gridCol w:w="1441.0233911376915"/>
        <w:tblGridChange w:id="0">
          <w:tblGrid>
            <w:gridCol w:w="399.957512642298"/>
            <w:gridCol w:w="911.6678596993557"/>
            <w:gridCol w:w="1008.716373796384"/>
            <w:gridCol w:w="999.8937816057451"/>
            <w:gridCol w:w="629.3449095989101"/>
            <w:gridCol w:w="717.5708315052993"/>
            <w:gridCol w:w="1511.6041286628029"/>
            <w:gridCol w:w="1405.7330223751355"/>
            <w:gridCol w:w="1441.0233911376915"/>
          </w:tblGrid>
        </w:tblGridChange>
      </w:tblGrid>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0F">
            <w:pPr>
              <w:spacing w:after="240" w:before="240" w:lineRule="auto"/>
              <w:jc w:val="center"/>
              <w:rPr/>
            </w:pPr>
            <w:r w:rsidDel="00000000" w:rsidR="00000000" w:rsidRPr="00000000">
              <w:rPr>
                <w:b w:val="1"/>
                <w:bCs w:val="1"/>
                <w:rtl w:val="0"/>
              </w:rPr>
              <w:t xml:space="preserve">STT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10">
            <w:pPr>
              <w:spacing w:after="240" w:before="240" w:lineRule="auto"/>
              <w:jc w:val="center"/>
              <w:rPr/>
            </w:pPr>
            <w:r w:rsidDel="00000000" w:rsidR="00000000" w:rsidRPr="00000000">
              <w:rPr>
                <w:b w:val="1"/>
                <w:bCs w:val="1"/>
                <w:rtl w:val="0"/>
              </w:rPr>
              <w:t xml:space="preserve">country_iso3</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11">
            <w:pPr>
              <w:spacing w:after="240" w:before="240" w:lineRule="auto"/>
              <w:jc w:val="center"/>
              <w:rPr/>
            </w:pPr>
            <w:r w:rsidDel="00000000" w:rsidR="00000000" w:rsidRPr="00000000">
              <w:rPr>
                <w:b w:val="1"/>
                <w:bCs w:val="1"/>
                <w:rtl w:val="0"/>
              </w:rPr>
              <w:t xml:space="preserve">country_name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12">
            <w:pPr>
              <w:spacing w:after="240" w:before="240" w:lineRule="auto"/>
              <w:jc w:val="center"/>
              <w:rPr/>
            </w:pPr>
            <w:r w:rsidDel="00000000" w:rsidR="00000000" w:rsidRPr="00000000">
              <w:rPr>
                <w:b w:val="1"/>
                <w:bCs w:val="1"/>
                <w:rtl w:val="0"/>
              </w:rPr>
              <w:t xml:space="preserve">gap_mci_2021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13">
            <w:pPr>
              <w:spacing w:after="240" w:before="240" w:lineRule="auto"/>
              <w:jc w:val="center"/>
              <w:rPr/>
            </w:pPr>
            <w:r w:rsidDel="00000000" w:rsidR="00000000" w:rsidRPr="00000000">
              <w:rPr>
                <w:b w:val="1"/>
                <w:bCs w:val="1"/>
                <w:rtl w:val="0"/>
              </w:rPr>
              <w:t xml:space="preserve">abs_gap</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14">
            <w:pPr>
              <w:spacing w:after="240" w:before="240" w:lineRule="auto"/>
              <w:jc w:val="center"/>
              <w:rPr/>
            </w:pPr>
            <w:r w:rsidDel="00000000" w:rsidR="00000000" w:rsidRPr="00000000">
              <w:rPr>
                <w:b w:val="1"/>
                <w:bCs w:val="1"/>
                <w:rtl w:val="0"/>
              </w:rPr>
              <w:t xml:space="preserve">dii_0_100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15">
            <w:pPr>
              <w:spacing w:after="240" w:before="240" w:lineRule="auto"/>
              <w:jc w:val="center"/>
              <w:rPr/>
            </w:pPr>
            <w:r w:rsidDel="00000000" w:rsidR="00000000" w:rsidRPr="00000000">
              <w:rPr>
                <w:b w:val="1"/>
                <w:bCs w:val="1"/>
                <w:rtl w:val="0"/>
              </w:rPr>
              <w:t xml:space="preserve">pillar_access_adoption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16">
            <w:pPr>
              <w:spacing w:after="240" w:before="240" w:lineRule="auto"/>
              <w:jc w:val="center"/>
              <w:rPr/>
            </w:pPr>
            <w:r w:rsidDel="00000000" w:rsidR="00000000" w:rsidRPr="00000000">
              <w:rPr>
                <w:b w:val="1"/>
                <w:bCs w:val="1"/>
                <w:rtl w:val="0"/>
              </w:rPr>
              <w:t xml:space="preserve">pillar_infra_capacity</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17">
            <w:pPr>
              <w:spacing w:after="240" w:before="240" w:lineRule="auto"/>
              <w:jc w:val="center"/>
              <w:rPr/>
            </w:pPr>
            <w:r w:rsidDel="00000000" w:rsidR="00000000" w:rsidRPr="00000000">
              <w:rPr>
                <w:b w:val="1"/>
                <w:bCs w:val="1"/>
                <w:rtl w:val="0"/>
              </w:rPr>
              <w:t xml:space="preserve">pillar_human_capital</w:t>
            </w:r>
            <w:r w:rsidDel="00000000" w:rsidR="00000000" w:rsidRPr="00000000">
              <w:rPr>
                <w:rtl w:val="0"/>
              </w:rPr>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18">
            <w:pPr>
              <w:spacing w:after="240" w:before="240" w:lineRule="auto"/>
              <w:rPr/>
            </w:pPr>
            <w:r w:rsidDel="00000000" w:rsidR="00000000" w:rsidRPr="00000000">
              <w:rPr>
                <w:rtl w:val="0"/>
              </w:rPr>
              <w:t xml:space="preserve">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19">
            <w:pPr>
              <w:spacing w:after="240" w:before="240" w:lineRule="auto"/>
              <w:rPr/>
            </w:pPr>
            <w:r w:rsidDel="00000000" w:rsidR="00000000" w:rsidRPr="00000000">
              <w:rPr>
                <w:rtl w:val="0"/>
              </w:rPr>
              <w:t xml:space="preserve">WSM</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1A">
            <w:pPr>
              <w:spacing w:after="240" w:before="240" w:lineRule="auto"/>
              <w:rPr/>
            </w:pPr>
            <w:r w:rsidDel="00000000" w:rsidR="00000000" w:rsidRPr="00000000">
              <w:rPr>
                <w:rtl w:val="0"/>
              </w:rPr>
              <w:t xml:space="preserve">Samoa</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1B">
            <w:pPr>
              <w:spacing w:after="240" w:before="240" w:lineRule="auto"/>
              <w:rPr/>
            </w:pPr>
            <w:r w:rsidDel="00000000" w:rsidR="00000000" w:rsidRPr="00000000">
              <w:rPr>
                <w:rtl w:val="0"/>
              </w:rPr>
              <w:t xml:space="preserve">-63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1C">
            <w:pPr>
              <w:spacing w:after="240" w:before="240" w:lineRule="auto"/>
              <w:rPr/>
            </w:pPr>
            <w:r w:rsidDel="00000000" w:rsidR="00000000" w:rsidRPr="00000000">
              <w:rPr>
                <w:rtl w:val="0"/>
              </w:rPr>
              <w:t xml:space="preserve">63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1D">
            <w:pPr>
              <w:spacing w:after="240" w:before="240" w:lineRule="auto"/>
              <w:rPr/>
            </w:pPr>
            <w:r w:rsidDel="00000000" w:rsidR="00000000" w:rsidRPr="00000000">
              <w:rPr>
                <w:rtl w:val="0"/>
              </w:rPr>
              <w:t xml:space="preserve">34.052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1E">
            <w:pPr>
              <w:spacing w:after="240" w:before="240" w:lineRule="auto"/>
              <w:rPr/>
            </w:pPr>
            <w:r w:rsidDel="00000000" w:rsidR="00000000" w:rsidRPr="00000000">
              <w:rPr>
                <w:rtl w:val="0"/>
              </w:rPr>
              <w:t xml:space="preserve">-0.610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1F">
            <w:pPr>
              <w:spacing w:after="240" w:before="240" w:lineRule="auto"/>
              <w:rPr/>
            </w:pPr>
            <w:r w:rsidDel="00000000" w:rsidR="00000000" w:rsidRPr="00000000">
              <w:rPr>
                <w:rtl w:val="0"/>
              </w:rPr>
              <w:t xml:space="preserve">-0.435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20">
            <w:pPr>
              <w:spacing w:after="240" w:before="240" w:lineRule="auto"/>
              <w:rPr/>
            </w:pPr>
            <w:r w:rsidDel="00000000" w:rsidR="00000000" w:rsidRPr="00000000">
              <w:rPr>
                <w:rtl w:val="0"/>
              </w:rPr>
              <w:t xml:space="preserve">-1.069</w:t>
            </w:r>
          </w:p>
        </w:tc>
      </w:tr>
      <w:tr>
        <w:trPr>
          <w:cantSplit w:val="0"/>
          <w:trHeight w:val="8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21">
            <w:pPr>
              <w:spacing w:after="240" w:before="240" w:lineRule="auto"/>
              <w:rPr/>
            </w:pPr>
            <w:r w:rsidDel="00000000" w:rsidR="00000000" w:rsidRPr="00000000">
              <w:rPr>
                <w:rtl w:val="0"/>
              </w:rPr>
              <w:t xml:space="preserve">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22">
            <w:pPr>
              <w:spacing w:after="240" w:before="240" w:lineRule="auto"/>
              <w:rPr/>
            </w:pPr>
            <w:r w:rsidDel="00000000" w:rsidR="00000000" w:rsidRPr="00000000">
              <w:rPr>
                <w:rtl w:val="0"/>
              </w:rPr>
              <w:t xml:space="preserve">PNG</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23">
            <w:pPr>
              <w:spacing w:after="240" w:before="240" w:lineRule="auto"/>
              <w:rPr/>
            </w:pPr>
            <w:r w:rsidDel="00000000" w:rsidR="00000000" w:rsidRPr="00000000">
              <w:rPr>
                <w:rtl w:val="0"/>
              </w:rPr>
              <w:t xml:space="preserve">Papua New Guinea</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24">
            <w:pPr>
              <w:spacing w:after="240" w:before="240" w:lineRule="auto"/>
              <w:rPr/>
            </w:pPr>
            <w:r w:rsidDel="00000000" w:rsidR="00000000" w:rsidRPr="00000000">
              <w:rPr>
                <w:rtl w:val="0"/>
              </w:rPr>
              <w:t xml:space="preserve">-58</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25">
            <w:pPr>
              <w:spacing w:after="240" w:before="240" w:lineRule="auto"/>
              <w:rPr/>
            </w:pPr>
            <w:r w:rsidDel="00000000" w:rsidR="00000000" w:rsidRPr="00000000">
              <w:rPr>
                <w:rtl w:val="0"/>
              </w:rPr>
              <w:t xml:space="preserve">58</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26">
            <w:pPr>
              <w:spacing w:after="240" w:before="240" w:lineRule="auto"/>
              <w:rPr/>
            </w:pPr>
            <w:r w:rsidDel="00000000" w:rsidR="00000000" w:rsidRPr="00000000">
              <w:rPr>
                <w:rtl w:val="0"/>
              </w:rPr>
              <w:t xml:space="preserve">22.506</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27">
            <w:pPr>
              <w:spacing w:after="240" w:before="240" w:lineRule="auto"/>
              <w:rPr/>
            </w:pPr>
            <w:r w:rsidDel="00000000" w:rsidR="00000000" w:rsidRPr="00000000">
              <w:rPr>
                <w:rtl w:val="0"/>
              </w:rPr>
              <w:t xml:space="preserve">-1.377</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28">
            <w:pPr>
              <w:spacing w:after="240" w:before="240" w:lineRule="auto"/>
              <w:rPr/>
            </w:pPr>
            <w:r w:rsidDel="00000000" w:rsidR="00000000" w:rsidRPr="00000000">
              <w:rPr>
                <w:rtl w:val="0"/>
              </w:rPr>
              <w:t xml:space="preserve">-0.775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29">
            <w:pPr>
              <w:spacing w:after="240" w:before="240" w:lineRule="auto"/>
              <w:rPr/>
            </w:pPr>
            <w:r w:rsidDel="00000000" w:rsidR="00000000" w:rsidRPr="00000000">
              <w:rPr>
                <w:rtl w:val="0"/>
              </w:rPr>
              <w:t xml:space="preserve">nan</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2A">
            <w:pPr>
              <w:spacing w:after="240" w:before="240" w:lineRule="auto"/>
              <w:rPr/>
            </w:pPr>
            <w:r w:rsidDel="00000000" w:rsidR="00000000" w:rsidRPr="00000000">
              <w:rPr>
                <w:rtl w:val="0"/>
              </w:rPr>
              <w:t xml:space="preserve">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2B">
            <w:pPr>
              <w:spacing w:after="240" w:before="240" w:lineRule="auto"/>
              <w:rPr/>
            </w:pPr>
            <w:r w:rsidDel="00000000" w:rsidR="00000000" w:rsidRPr="00000000">
              <w:rPr>
                <w:rtl w:val="0"/>
              </w:rPr>
              <w:t xml:space="preserve">JOR</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2C">
            <w:pPr>
              <w:spacing w:after="240" w:before="240" w:lineRule="auto"/>
              <w:rPr/>
            </w:pPr>
            <w:r w:rsidDel="00000000" w:rsidR="00000000" w:rsidRPr="00000000">
              <w:rPr>
                <w:rtl w:val="0"/>
              </w:rPr>
              <w:t xml:space="preserve">Jordan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2D">
            <w:pPr>
              <w:spacing w:after="240" w:before="240" w:lineRule="auto"/>
              <w:rPr/>
            </w:pPr>
            <w:r w:rsidDel="00000000" w:rsidR="00000000" w:rsidRPr="00000000">
              <w:rPr>
                <w:rtl w:val="0"/>
              </w:rPr>
              <w:t xml:space="preserve">-57</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2E">
            <w:pPr>
              <w:spacing w:after="240" w:before="240" w:lineRule="auto"/>
              <w:rPr/>
            </w:pPr>
            <w:r w:rsidDel="00000000" w:rsidR="00000000" w:rsidRPr="00000000">
              <w:rPr>
                <w:rtl w:val="0"/>
              </w:rPr>
              <w:t xml:space="preserve">57</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2F">
            <w:pPr>
              <w:spacing w:after="240" w:before="240" w:lineRule="auto"/>
              <w:rPr/>
            </w:pPr>
            <w:r w:rsidDel="00000000" w:rsidR="00000000" w:rsidRPr="00000000">
              <w:rPr>
                <w:rtl w:val="0"/>
              </w:rPr>
              <w:t xml:space="preserve">48.912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30">
            <w:pPr>
              <w:spacing w:after="240" w:before="240" w:lineRule="auto"/>
              <w:rPr/>
            </w:pPr>
            <w:r w:rsidDel="00000000" w:rsidR="00000000" w:rsidRPr="00000000">
              <w:rPr>
                <w:rtl w:val="0"/>
              </w:rPr>
              <w:t xml:space="preserve">0.048</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31">
            <w:pPr>
              <w:spacing w:after="240" w:before="240" w:lineRule="auto"/>
              <w:rPr/>
            </w:pPr>
            <w:r w:rsidDel="00000000" w:rsidR="00000000" w:rsidRPr="00000000">
              <w:rPr>
                <w:rtl w:val="0"/>
              </w:rPr>
              <w:t xml:space="preserve">-0.444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32">
            <w:pPr>
              <w:spacing w:after="240" w:before="240" w:lineRule="auto"/>
              <w:rPr/>
            </w:pPr>
            <w:r w:rsidDel="00000000" w:rsidR="00000000" w:rsidRPr="00000000">
              <w:rPr>
                <w:rtl w:val="0"/>
              </w:rPr>
              <w:t xml:space="preserve">-0.287</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33">
            <w:pPr>
              <w:spacing w:after="240" w:before="240" w:lineRule="auto"/>
              <w:rPr/>
            </w:pPr>
            <w:r w:rsidDel="00000000" w:rsidR="00000000" w:rsidRPr="00000000">
              <w:rPr>
                <w:rtl w:val="0"/>
              </w:rPr>
              <w:t xml:space="preserve">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34">
            <w:pPr>
              <w:spacing w:after="240" w:before="240" w:lineRule="auto"/>
              <w:rPr/>
            </w:pPr>
            <w:r w:rsidDel="00000000" w:rsidR="00000000" w:rsidRPr="00000000">
              <w:rPr>
                <w:rtl w:val="0"/>
              </w:rPr>
              <w:t xml:space="preserve">UGA</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35">
            <w:pPr>
              <w:spacing w:after="240" w:before="240" w:lineRule="auto"/>
              <w:rPr/>
            </w:pPr>
            <w:r w:rsidDel="00000000" w:rsidR="00000000" w:rsidRPr="00000000">
              <w:rPr>
                <w:rtl w:val="0"/>
              </w:rPr>
              <w:t xml:space="preserve">Uganda</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36">
            <w:pPr>
              <w:spacing w:after="240" w:before="240" w:lineRule="auto"/>
              <w:rPr/>
            </w:pPr>
            <w:r w:rsidDel="00000000" w:rsidR="00000000" w:rsidRPr="00000000">
              <w:rPr>
                <w:rtl w:val="0"/>
              </w:rPr>
              <w:t xml:space="preserve">-55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37">
            <w:pPr>
              <w:spacing w:after="240" w:before="240" w:lineRule="auto"/>
              <w:rPr/>
            </w:pPr>
            <w:r w:rsidDel="00000000" w:rsidR="00000000" w:rsidRPr="00000000">
              <w:rPr>
                <w:rtl w:val="0"/>
              </w:rPr>
              <w:t xml:space="preserve">55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38">
            <w:pPr>
              <w:spacing w:after="240" w:before="240" w:lineRule="auto"/>
              <w:rPr/>
            </w:pPr>
            <w:r w:rsidDel="00000000" w:rsidR="00000000" w:rsidRPr="00000000">
              <w:rPr>
                <w:rtl w:val="0"/>
              </w:rPr>
              <w:t xml:space="preserve">21.438</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39">
            <w:pPr>
              <w:spacing w:after="240" w:before="240" w:lineRule="auto"/>
              <w:rPr/>
            </w:pPr>
            <w:r w:rsidDel="00000000" w:rsidR="00000000" w:rsidRPr="00000000">
              <w:rPr>
                <w:rtl w:val="0"/>
              </w:rPr>
              <w:t xml:space="preserve">-1.335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3A">
            <w:pPr>
              <w:spacing w:after="240" w:before="240" w:lineRule="auto"/>
              <w:rPr/>
            </w:pPr>
            <w:r w:rsidDel="00000000" w:rsidR="00000000" w:rsidRPr="00000000">
              <w:rPr>
                <w:rtl w:val="0"/>
              </w:rPr>
              <w:t xml:space="preserve">-0.885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3B">
            <w:pPr>
              <w:spacing w:after="240" w:before="240" w:lineRule="auto"/>
              <w:rPr/>
            </w:pPr>
            <w:r w:rsidDel="00000000" w:rsidR="00000000" w:rsidRPr="00000000">
              <w:rPr>
                <w:rtl w:val="0"/>
              </w:rPr>
              <w:t xml:space="preserve">nan</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3C">
            <w:pPr>
              <w:spacing w:after="240" w:before="240" w:lineRule="auto"/>
              <w:rPr/>
            </w:pPr>
            <w:r w:rsidDel="00000000" w:rsidR="00000000" w:rsidRPr="00000000">
              <w:rPr>
                <w:rtl w:val="0"/>
              </w:rPr>
              <w:t xml:space="preserve">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3D">
            <w:pPr>
              <w:spacing w:after="240" w:before="240" w:lineRule="auto"/>
              <w:rPr/>
            </w:pPr>
            <w:r w:rsidDel="00000000" w:rsidR="00000000" w:rsidRPr="00000000">
              <w:rPr>
                <w:rtl w:val="0"/>
              </w:rPr>
              <w:t xml:space="preserve">GTM</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3E">
            <w:pPr>
              <w:spacing w:after="240" w:before="240" w:lineRule="auto"/>
              <w:rPr/>
            </w:pPr>
            <w:r w:rsidDel="00000000" w:rsidR="00000000" w:rsidRPr="00000000">
              <w:rPr>
                <w:rtl w:val="0"/>
              </w:rPr>
              <w:t xml:space="preserve">Guatemala</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3F">
            <w:pPr>
              <w:spacing w:after="240" w:before="240" w:lineRule="auto"/>
              <w:rPr/>
            </w:pPr>
            <w:r w:rsidDel="00000000" w:rsidR="00000000" w:rsidRPr="00000000">
              <w:rPr>
                <w:rtl w:val="0"/>
              </w:rPr>
              <w:t xml:space="preserve">-55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40">
            <w:pPr>
              <w:spacing w:after="240" w:before="240" w:lineRule="auto"/>
              <w:rPr/>
            </w:pPr>
            <w:r w:rsidDel="00000000" w:rsidR="00000000" w:rsidRPr="00000000">
              <w:rPr>
                <w:rtl w:val="0"/>
              </w:rPr>
              <w:t xml:space="preserve">55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41">
            <w:pPr>
              <w:spacing w:after="240" w:before="240" w:lineRule="auto"/>
              <w:rPr/>
            </w:pPr>
            <w:r w:rsidDel="00000000" w:rsidR="00000000" w:rsidRPr="00000000">
              <w:rPr>
                <w:rtl w:val="0"/>
              </w:rPr>
              <w:t xml:space="preserve">32.540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42">
            <w:pPr>
              <w:spacing w:after="240" w:before="240" w:lineRule="auto"/>
              <w:rPr/>
            </w:pPr>
            <w:r w:rsidDel="00000000" w:rsidR="00000000" w:rsidRPr="00000000">
              <w:rPr>
                <w:rtl w:val="0"/>
              </w:rPr>
              <w:t xml:space="preserve">0.026</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43">
            <w:pPr>
              <w:spacing w:after="240" w:before="240" w:lineRule="auto"/>
              <w:rPr/>
            </w:pPr>
            <w:r w:rsidDel="00000000" w:rsidR="00000000" w:rsidRPr="00000000">
              <w:rPr>
                <w:rtl w:val="0"/>
              </w:rPr>
              <w:t xml:space="preserve">-0.542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44">
            <w:pPr>
              <w:spacing w:after="240" w:before="240" w:lineRule="auto"/>
              <w:rPr/>
            </w:pPr>
            <w:r w:rsidDel="00000000" w:rsidR="00000000" w:rsidRPr="00000000">
              <w:rPr>
                <w:rtl w:val="0"/>
              </w:rPr>
              <w:t xml:space="preserve">-1.744</w:t>
            </w:r>
          </w:p>
        </w:tc>
      </w:tr>
    </w:tbl>
    <w:p w:rsidR="00000000" w:rsidDel="00000000" w:rsidP="00000000" w:rsidRDefault="00000000" w:rsidRPr="00000000" w14:paraId="00000845">
      <w:pPr>
        <w:spacing w:after="240" w:before="240" w:lineRule="auto"/>
        <w:rPr/>
      </w:pPr>
      <w:r w:rsidDel="00000000" w:rsidR="00000000" w:rsidRPr="00000000">
        <w:rPr>
          <w:rtl w:val="0"/>
        </w:rPr>
        <w:t xml:space="preserve">nhóm MCI outliers cho thấy các quốc gia có chênh lệch thứ hạng lớn thường đi kèm cấu hình trụ yếu, đặc biệt Human Capital (hoặc thiếu dữ liệu trụ). Ở đây, sai lệch thứ hạng cung cấp tín hiệu rằng DII-Core và MCI có thể nhạy với các chiều cạnh khác nhau của phát triển số trong các trường hợp cực trị; do đó, phân rã theo trụ giúp “giải thích theo cấu trúc đo lường” thay vì suy luận nguyên nhân.</w:t>
      </w:r>
    </w:p>
    <w:p w:rsidR="00000000" w:rsidDel="00000000" w:rsidP="00000000" w:rsidRDefault="00000000" w:rsidRPr="00000000" w14:paraId="00000846">
      <w:pPr>
        <w:spacing w:after="240" w:before="240" w:lineRule="auto"/>
        <w:rPr/>
      </w:pPr>
      <w:r w:rsidDel="00000000" w:rsidR="00000000" w:rsidRPr="00000000">
        <w:rPr>
          <w:rtl w:val="0"/>
        </w:rPr>
        <w:t xml:space="preserve">Kết quả phân rã theo trụ củng cố mạch lập luận của Chương 4 theo trình tự: (i) DII-Core có hội tụ thứ hạng tổng thể với benchmark (Mục 4.1), (ii) vẫn tồn tại các sai lệch cục bộ ở cực trị (Mục 4.2), và (iii) các sai lệch này có thể được chẩn đoán có hệ thống bằng cấu hình trụ, đặc biệt khi outliers rơi vào vùng có trụ yếu hoặc thiếu dữ liệu trụ (Mục 4.3). Trên cơ sở đó, phần thảo luận tiếp theo nên tập trung vào việc DII-Core bổ sung góc nhìn gì so với từng benchmark.</w:t>
      </w:r>
    </w:p>
    <w:p w:rsidR="00000000" w:rsidDel="00000000" w:rsidP="00000000" w:rsidRDefault="00000000" w:rsidRPr="00000000" w14:paraId="00000847">
      <w:pPr>
        <w:pStyle w:val="Heading2"/>
        <w:keepNext w:val="0"/>
        <w:keepLines w:val="0"/>
        <w:spacing w:after="80" w:before="360" w:line="259" w:lineRule="auto"/>
        <w:ind w:left="0"/>
        <w:rPr>
          <w:sz w:val="34"/>
          <w:szCs w:val="34"/>
        </w:rPr>
      </w:pPr>
      <w:bookmarkStart w:colFirst="0" w:colLast="0" w:name="_ra54icqvzhnf" w:id="83"/>
      <w:bookmarkEnd w:id="83"/>
      <w:r w:rsidDel="00000000" w:rsidR="00000000" w:rsidRPr="00000000">
        <w:rPr>
          <w:sz w:val="34"/>
          <w:szCs w:val="34"/>
          <w:rtl w:val="0"/>
        </w:rPr>
        <w:t xml:space="preserve">4.4. Liên hệ với phân cụm và typology toàn cầu (Clustering-informed interpretation)</w:t>
      </w:r>
    </w:p>
    <w:p w:rsidR="00000000" w:rsidDel="00000000" w:rsidP="00000000" w:rsidRDefault="00000000" w:rsidRPr="00000000" w14:paraId="00000848">
      <w:pPr>
        <w:spacing w:after="240" w:before="240" w:lineRule="auto"/>
        <w:rPr/>
      </w:pPr>
      <w:r w:rsidDel="00000000" w:rsidR="00000000" w:rsidRPr="00000000">
        <w:rPr>
          <w:rtl w:val="0"/>
        </w:rPr>
        <w:t xml:space="preserve">Sau khi đánh giá mức độ hội tụ thứ hạng tổng thể giữa DII-Core và các benchmark (Mục 4.1), cũng như phân tích các sai lệch thứ hạng ở cấp quốc gia và cấp trụ (Mục 4.2 và 4.3), mục này đặt các kết quả trên vào </w:t>
      </w:r>
      <w:r w:rsidDel="00000000" w:rsidR="00000000" w:rsidRPr="00000000">
        <w:rPr>
          <w:b w:val="1"/>
          <w:bCs w:val="1"/>
          <w:rtl w:val="0"/>
        </w:rPr>
        <w:t xml:space="preserve">bối cảnh typology toàn cầu</w:t>
      </w:r>
      <w:r w:rsidDel="00000000" w:rsidR="00000000" w:rsidRPr="00000000">
        <w:rPr>
          <w:rtl w:val="0"/>
        </w:rPr>
        <w:t xml:space="preserve"> thông qua phân cụm quốc gia dựa trên DII-Core. Như đã nêu ở Chương 3, phân cụm được sử dụng nhằm </w:t>
      </w:r>
      <w:r w:rsidDel="00000000" w:rsidR="00000000" w:rsidRPr="00000000">
        <w:rPr>
          <w:b w:val="1"/>
          <w:bCs w:val="1"/>
          <w:rtl w:val="0"/>
        </w:rPr>
        <w:t xml:space="preserve">hỗ trợ diễn giải</w:t>
      </w:r>
      <w:r w:rsidDel="00000000" w:rsidR="00000000" w:rsidRPr="00000000">
        <w:rPr>
          <w:rtl w:val="0"/>
        </w:rPr>
        <w:t xml:space="preserve"> và nhận diện các nhóm đặc trưng, không được xem là bằng chứng kiểm định độ hợp lệ của chỉ số.</w:t>
      </w:r>
    </w:p>
    <w:p w:rsidR="00000000" w:rsidDel="00000000" w:rsidP="00000000" w:rsidRDefault="00000000" w:rsidRPr="00000000" w14:paraId="00000849">
      <w:pPr>
        <w:pStyle w:val="Heading3"/>
        <w:keepNext w:val="0"/>
        <w:widowControl w:val="1"/>
        <w:spacing w:after="80" w:before="280" w:lineRule="auto"/>
        <w:rPr/>
      </w:pPr>
      <w:bookmarkStart w:colFirst="0" w:colLast="0" w:name="_o0hds6y75fq9" w:id="84"/>
      <w:bookmarkEnd w:id="84"/>
      <w:r w:rsidDel="00000000" w:rsidR="00000000" w:rsidRPr="00000000">
        <w:rPr>
          <w:rtl w:val="0"/>
        </w:rPr>
        <w:t xml:space="preserve">4.4.1. Phân bố các cụm DII-Core trong không gian benchmark</w:t>
      </w:r>
    </w:p>
    <w:p w:rsidR="00000000" w:rsidDel="00000000" w:rsidP="00000000" w:rsidRDefault="00000000" w:rsidRPr="00000000" w14:paraId="0000084A">
      <w:pPr>
        <w:spacing w:after="240" w:before="240" w:lineRule="auto"/>
        <w:rPr>
          <w:b w:val="1"/>
          <w:bCs w:val="1"/>
        </w:rPr>
      </w:pPr>
      <w:r w:rsidDel="00000000" w:rsidR="00000000" w:rsidRPr="00000000">
        <w:rPr>
          <w:b w:val="1"/>
          <w:bCs w:val="1"/>
        </w:rPr>
        <w:drawing>
          <wp:inline distB="114300" distT="114300" distL="114300" distR="114300">
            <wp:extent cx="3309938" cy="2705132"/>
            <wp:effectExtent b="0" l="0" r="0" t="0"/>
            <wp:docPr id="34" name="image33.png"/>
            <a:graphic>
              <a:graphicData uri="http://schemas.openxmlformats.org/drawingml/2006/picture">
                <pic:pic>
                  <pic:nvPicPr>
                    <pic:cNvPr id="0" name="image33.png"/>
                    <pic:cNvPicPr preferRelativeResize="0"/>
                  </pic:nvPicPr>
                  <pic:blipFill>
                    <a:blip r:embed="rId38"/>
                    <a:srcRect b="0" l="0" r="0" t="0"/>
                    <a:stretch>
                      <a:fillRect/>
                    </a:stretch>
                  </pic:blipFill>
                  <pic:spPr>
                    <a:xfrm>
                      <a:off x="0" y="0"/>
                      <a:ext cx="3309938" cy="2705132"/>
                    </a:xfrm>
                    <a:prstGeom prst="rect"/>
                    <a:ln/>
                  </pic:spPr>
                </pic:pic>
              </a:graphicData>
            </a:graphic>
          </wp:inline>
        </w:drawing>
      </w:r>
      <w:r w:rsidDel="00000000" w:rsidR="00000000" w:rsidRPr="00000000">
        <w:rPr>
          <w:rtl w:val="0"/>
        </w:rPr>
      </w:r>
    </w:p>
    <w:p w:rsidR="00000000" w:rsidDel="00000000" w:rsidP="00000000" w:rsidRDefault="00000000" w:rsidRPr="00000000" w14:paraId="0000084B">
      <w:pPr>
        <w:spacing w:after="240" w:before="240" w:lineRule="auto"/>
        <w:rPr>
          <w:b w:val="1"/>
          <w:bCs w:val="1"/>
        </w:rPr>
      </w:pPr>
      <w:r w:rsidDel="00000000" w:rsidR="00000000" w:rsidRPr="00000000">
        <w:rPr>
          <w:b w:val="1"/>
          <w:bCs w:val="1"/>
          <w:rtl w:val="0"/>
        </w:rPr>
        <w:t xml:space="preserve">Hình 4.10 Hình scatter DII-Core vs benchmark, tô màu theo cụm.</w:t>
      </w:r>
    </w:p>
    <w:p w:rsidR="00000000" w:rsidDel="00000000" w:rsidP="00000000" w:rsidRDefault="00000000" w:rsidRPr="00000000" w14:paraId="0000084C">
      <w:pPr>
        <w:spacing w:after="240" w:before="240" w:lineRule="auto"/>
        <w:rPr/>
      </w:pPr>
      <w:r w:rsidDel="00000000" w:rsidR="00000000" w:rsidRPr="00000000">
        <w:rPr>
          <w:rtl w:val="0"/>
        </w:rPr>
        <w:t xml:space="preserve">Hình 4.10 cho thấy các quốc gia thuộc các cụm DII-Core khác nhau phân bố khá rõ dọc theo trục DII, trong khi vẫn có sự chồng lấn đáng kể theo trục EGDI. Điều này cho thấy phân cụm phản ánh chủ yếu mức độ bao trùm số tổng thể theo cấu trúc DII-Core, thay vì tái hiện trực tiếp thứ hạng của EGDI. Các sai lệch lớn so với đường chéo y = x xuất hiện rải rác ở cả hai cụm, gợi ý rằng rank gap không tập trung vào một typology duy nhất.</w:t>
      </w:r>
    </w:p>
    <w:p w:rsidR="00000000" w:rsidDel="00000000" w:rsidP="00000000" w:rsidRDefault="00000000" w:rsidRPr="00000000" w14:paraId="0000084D">
      <w:pPr>
        <w:spacing w:after="240" w:before="240" w:lineRule="auto"/>
        <w:rPr>
          <w:b w:val="1"/>
          <w:bCs w:val="1"/>
        </w:rPr>
      </w:pPr>
      <w:r w:rsidDel="00000000" w:rsidR="00000000" w:rsidRPr="00000000">
        <w:rPr>
          <w:rtl w:val="0"/>
        </w:rPr>
      </w:r>
    </w:p>
    <w:p w:rsidR="00000000" w:rsidDel="00000000" w:rsidP="00000000" w:rsidRDefault="00000000" w:rsidRPr="00000000" w14:paraId="0000084E">
      <w:pPr>
        <w:spacing w:after="240" w:before="240" w:lineRule="auto"/>
        <w:rPr>
          <w:b w:val="1"/>
          <w:bCs w:val="1"/>
        </w:rPr>
      </w:pPr>
      <w:r w:rsidDel="00000000" w:rsidR="00000000" w:rsidRPr="00000000">
        <w:rPr>
          <w:b w:val="1"/>
          <w:bCs w:val="1"/>
        </w:rPr>
        <w:drawing>
          <wp:inline distB="114300" distT="114300" distL="114300" distR="114300">
            <wp:extent cx="2787253" cy="2275531"/>
            <wp:effectExtent b="0" l="0" r="0" t="0"/>
            <wp:docPr id="15" name="image25.png"/>
            <a:graphic>
              <a:graphicData uri="http://schemas.openxmlformats.org/drawingml/2006/picture">
                <pic:pic>
                  <pic:nvPicPr>
                    <pic:cNvPr id="0" name="image25.png"/>
                    <pic:cNvPicPr preferRelativeResize="0"/>
                  </pic:nvPicPr>
                  <pic:blipFill>
                    <a:blip r:embed="rId39"/>
                    <a:srcRect b="0" l="0" r="0" t="0"/>
                    <a:stretch>
                      <a:fillRect/>
                    </a:stretch>
                  </pic:blipFill>
                  <pic:spPr>
                    <a:xfrm>
                      <a:off x="0" y="0"/>
                      <a:ext cx="2787253" cy="2275531"/>
                    </a:xfrm>
                    <a:prstGeom prst="rect"/>
                    <a:ln/>
                  </pic:spPr>
                </pic:pic>
              </a:graphicData>
            </a:graphic>
          </wp:inline>
        </w:drawing>
      </w:r>
      <w:r w:rsidDel="00000000" w:rsidR="00000000" w:rsidRPr="00000000">
        <w:rPr>
          <w:rtl w:val="0"/>
        </w:rPr>
      </w:r>
    </w:p>
    <w:p w:rsidR="00000000" w:rsidDel="00000000" w:rsidP="00000000" w:rsidRDefault="00000000" w:rsidRPr="00000000" w14:paraId="0000084F">
      <w:pPr>
        <w:spacing w:after="240" w:before="240" w:lineRule="auto"/>
        <w:rPr>
          <w:b w:val="1"/>
          <w:bCs w:val="1"/>
        </w:rPr>
      </w:pPr>
      <w:r w:rsidDel="00000000" w:rsidR="00000000" w:rsidRPr="00000000">
        <w:rPr>
          <w:b w:val="1"/>
          <w:bCs w:val="1"/>
          <w:rtl w:val="0"/>
        </w:rPr>
        <w:t xml:space="preserve">Hình 4.11. DII-Core rank vs NRI rank (2022), tô màu theo cụm</w:t>
      </w:r>
    </w:p>
    <w:p w:rsidR="00000000" w:rsidDel="00000000" w:rsidP="00000000" w:rsidRDefault="00000000" w:rsidRPr="00000000" w14:paraId="00000850">
      <w:pPr>
        <w:spacing w:after="240" w:before="240" w:lineRule="auto"/>
        <w:rPr/>
      </w:pPr>
      <w:r w:rsidDel="00000000" w:rsidR="00000000" w:rsidRPr="00000000">
        <w:rPr>
          <w:rtl w:val="0"/>
        </w:rPr>
        <w:t xml:space="preserve">So với EGDI, phân bố theo NRI cho thấy độ phân tán lớn hơn, đặc biệt ở các quốc gia thuộc cụm có DII-Core trung bình và thấp. Quan sát này phù hợp với kết quả ở Mục 4.2, nơi sai lệch thứ hạng với NRI có xu hướng lớn hơn ở các mức phát triển trung gian, và củng cố nhận định rằng sự khác biệt giữa DII-Core và NRI mang tính cục bộ theo quốc gia hơn là thiên lệch có hệ thống theo cụm.</w:t>
      </w:r>
    </w:p>
    <w:p w:rsidR="00000000" w:rsidDel="00000000" w:rsidP="00000000" w:rsidRDefault="00000000" w:rsidRPr="00000000" w14:paraId="00000851">
      <w:pPr>
        <w:spacing w:after="240" w:before="240" w:lineRule="auto"/>
        <w:rPr>
          <w:b w:val="1"/>
          <w:bCs w:val="1"/>
        </w:rPr>
      </w:pPr>
      <w:r w:rsidDel="00000000" w:rsidR="00000000" w:rsidRPr="00000000">
        <w:rPr>
          <w:b w:val="1"/>
          <w:bCs w:val="1"/>
        </w:rPr>
        <w:drawing>
          <wp:inline distB="114300" distT="114300" distL="114300" distR="114300">
            <wp:extent cx="2777919" cy="2262188"/>
            <wp:effectExtent b="0" l="0" r="0" t="0"/>
            <wp:docPr id="2" name="image32.png"/>
            <a:graphic>
              <a:graphicData uri="http://schemas.openxmlformats.org/drawingml/2006/picture">
                <pic:pic>
                  <pic:nvPicPr>
                    <pic:cNvPr id="0" name="image32.png"/>
                    <pic:cNvPicPr preferRelativeResize="0"/>
                  </pic:nvPicPr>
                  <pic:blipFill>
                    <a:blip r:embed="rId40"/>
                    <a:srcRect b="0" l="0" r="0" t="0"/>
                    <a:stretch>
                      <a:fillRect/>
                    </a:stretch>
                  </pic:blipFill>
                  <pic:spPr>
                    <a:xfrm>
                      <a:off x="0" y="0"/>
                      <a:ext cx="2777919" cy="2262188"/>
                    </a:xfrm>
                    <a:prstGeom prst="rect"/>
                    <a:ln/>
                  </pic:spPr>
                </pic:pic>
              </a:graphicData>
            </a:graphic>
          </wp:inline>
        </w:drawing>
      </w:r>
      <w:r w:rsidDel="00000000" w:rsidR="00000000" w:rsidRPr="00000000">
        <w:rPr>
          <w:rtl w:val="0"/>
        </w:rPr>
      </w:r>
    </w:p>
    <w:p w:rsidR="00000000" w:rsidDel="00000000" w:rsidP="00000000" w:rsidRDefault="00000000" w:rsidRPr="00000000" w14:paraId="00000852">
      <w:pPr>
        <w:spacing w:after="240" w:before="240" w:lineRule="auto"/>
        <w:rPr>
          <w:b w:val="1"/>
          <w:bCs w:val="1"/>
        </w:rPr>
      </w:pPr>
      <w:r w:rsidDel="00000000" w:rsidR="00000000" w:rsidRPr="00000000">
        <w:rPr>
          <w:b w:val="1"/>
          <w:bCs w:val="1"/>
          <w:rtl w:val="0"/>
        </w:rPr>
        <w:t xml:space="preserve">Hình 4.12. DII-Core rank vs MCI rank (MCI 2021, DII 2022), tô màu theo cụm.</w:t>
      </w:r>
    </w:p>
    <w:p w:rsidR="00000000" w:rsidDel="00000000" w:rsidP="00000000" w:rsidRDefault="00000000" w:rsidRPr="00000000" w14:paraId="00000853">
      <w:pPr>
        <w:spacing w:after="240" w:before="240" w:lineRule="auto"/>
        <w:rPr/>
      </w:pPr>
      <w:r w:rsidDel="00000000" w:rsidR="00000000" w:rsidRPr="00000000">
        <w:rPr>
          <w:rtl w:val="0"/>
        </w:rPr>
        <w:t xml:space="preserve">Trong trường hợp MCI, các cụm DII-Core vẫn thể hiện sự tách biệt rõ theo trục DII, nhưng độ tương quan với MCI thấp hơn so với EGDI và NRI. Các điểm lệch xa đường chéo y = x chủ yếu xuất hiện trong các cụm có DII-Core thấp hơn, cho thấy sai lệch thứ hạng với MCI có xu hướng tập trung ở các quốc gia có mức bao trùm số hạn chế, thay vì ở nhóm dẫn đầu.</w:t>
      </w:r>
      <w:r w:rsidDel="00000000" w:rsidR="00000000" w:rsidRPr="00000000">
        <w:rPr>
          <w:rtl w:val="0"/>
        </w:rPr>
      </w:r>
    </w:p>
    <w:p w:rsidR="00000000" w:rsidDel="00000000" w:rsidP="00000000" w:rsidRDefault="00000000" w:rsidRPr="00000000" w14:paraId="00000854">
      <w:pPr>
        <w:pStyle w:val="Heading3"/>
        <w:keepNext w:val="0"/>
        <w:widowControl w:val="1"/>
        <w:spacing w:after="80" w:before="280" w:lineRule="auto"/>
        <w:rPr/>
      </w:pPr>
      <w:bookmarkStart w:colFirst="0" w:colLast="0" w:name="_bvcrh6m0ywvk" w:id="85"/>
      <w:bookmarkEnd w:id="85"/>
      <w:r w:rsidDel="00000000" w:rsidR="00000000" w:rsidRPr="00000000">
        <w:rPr>
          <w:rtl w:val="0"/>
        </w:rPr>
        <w:t xml:space="preserve">4.4.2. Rank-gap theo cụm: khác biệt có hệ thống hay ngẫu nhiên?</w:t>
      </w:r>
    </w:p>
    <w:p w:rsidR="00000000" w:rsidDel="00000000" w:rsidP="00000000" w:rsidRDefault="00000000" w:rsidRPr="00000000" w14:paraId="00000855">
      <w:pPr>
        <w:pStyle w:val="Heading3"/>
        <w:keepNext w:val="0"/>
        <w:widowControl w:val="1"/>
        <w:spacing w:after="80" w:before="280" w:lineRule="auto"/>
        <w:rPr>
          <w:b w:val="1"/>
          <w:bCs w:val="1"/>
        </w:rPr>
      </w:pPr>
      <w:bookmarkStart w:colFirst="0" w:colLast="0" w:name="_z9orjg3mypuc" w:id="86"/>
      <w:bookmarkEnd w:id="86"/>
      <w:r w:rsidDel="00000000" w:rsidR="00000000" w:rsidRPr="00000000">
        <w:rPr>
          <w:rtl w:val="0"/>
        </w:rPr>
        <w:t xml:space="preserve">Bảng 4.5. Giá trị rank gap trung bình theo cụm DII-Core.</w:t>
      </w:r>
      <w:r w:rsidDel="00000000" w:rsidR="00000000" w:rsidRPr="00000000">
        <w:rPr>
          <w:rtl w:val="0"/>
        </w:rPr>
      </w:r>
    </w:p>
    <w:tbl>
      <w:tblPr>
        <w:tblStyle w:val="Table43"/>
        <w:tblW w:w="9025.511811023624"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661.7821851119016"/>
        <w:gridCol w:w="1340.192063317067"/>
        <w:gridCol w:w="931.1508132227762"/>
        <w:gridCol w:w="1220.4726730455673"/>
        <w:gridCol w:w="851.3378863751096"/>
        <w:gridCol w:w="1140.6597461979009"/>
        <w:gridCol w:w="1300.285599893234"/>
        <w:gridCol w:w="1579.6308438600668"/>
        <w:tblGridChange w:id="0">
          <w:tblGrid>
            <w:gridCol w:w="661.7821851119016"/>
            <w:gridCol w:w="1340.192063317067"/>
            <w:gridCol w:w="931.1508132227762"/>
            <w:gridCol w:w="1220.4726730455673"/>
            <w:gridCol w:w="851.3378863751096"/>
            <w:gridCol w:w="1140.6597461979009"/>
            <w:gridCol w:w="1300.285599893234"/>
            <w:gridCol w:w="1579.6308438600668"/>
          </w:tblGrid>
        </w:tblGridChange>
      </w:tblGrid>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56">
            <w:pPr>
              <w:spacing w:after="240" w:before="240" w:lineRule="auto"/>
              <w:jc w:val="center"/>
              <w:rPr/>
            </w:pPr>
            <w:r w:rsidDel="00000000" w:rsidR="00000000" w:rsidRPr="00000000">
              <w:rPr>
                <w:b w:val="1"/>
                <w:bCs w:val="1"/>
                <w:rtl w:val="0"/>
              </w:rPr>
              <w:t xml:space="preserve">Cluster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57">
            <w:pPr>
              <w:spacing w:after="240" w:before="240" w:lineRule="auto"/>
              <w:jc w:val="center"/>
              <w:rPr/>
            </w:pPr>
            <w:r w:rsidDel="00000000" w:rsidR="00000000" w:rsidRPr="00000000">
              <w:rPr>
                <w:b w:val="1"/>
                <w:bCs w:val="1"/>
                <w:rtl w:val="0"/>
              </w:rPr>
              <w:t xml:space="preserve">n_countries_total</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58">
            <w:pPr>
              <w:spacing w:after="240" w:before="240" w:lineRule="auto"/>
              <w:jc w:val="center"/>
              <w:rPr/>
            </w:pPr>
            <w:r w:rsidDel="00000000" w:rsidR="00000000" w:rsidRPr="00000000">
              <w:rPr>
                <w:b w:val="1"/>
                <w:bCs w:val="1"/>
                <w:rtl w:val="0"/>
              </w:rPr>
              <w:t xml:space="preserve">n_gap_egdi</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59">
            <w:pPr>
              <w:spacing w:after="240" w:before="240" w:lineRule="auto"/>
              <w:jc w:val="center"/>
              <w:rPr/>
            </w:pPr>
            <w:r w:rsidDel="00000000" w:rsidR="00000000" w:rsidRPr="00000000">
              <w:rPr>
                <w:b w:val="1"/>
                <w:bCs w:val="1"/>
                <w:rtl w:val="0"/>
              </w:rPr>
              <w:t xml:space="preserve">mean_gap_egdi</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5A">
            <w:pPr>
              <w:spacing w:after="240" w:before="240" w:lineRule="auto"/>
              <w:jc w:val="center"/>
              <w:rPr/>
            </w:pPr>
            <w:r w:rsidDel="00000000" w:rsidR="00000000" w:rsidRPr="00000000">
              <w:rPr>
                <w:b w:val="1"/>
                <w:bCs w:val="1"/>
                <w:rtl w:val="0"/>
              </w:rPr>
              <w:t xml:space="preserve">n_gap_nri</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5B">
            <w:pPr>
              <w:spacing w:after="240" w:before="240" w:lineRule="auto"/>
              <w:jc w:val="center"/>
              <w:rPr/>
            </w:pPr>
            <w:r w:rsidDel="00000000" w:rsidR="00000000" w:rsidRPr="00000000">
              <w:rPr>
                <w:b w:val="1"/>
                <w:bCs w:val="1"/>
                <w:rtl w:val="0"/>
              </w:rPr>
              <w:t xml:space="preserve">mean_gap_nri</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5C">
            <w:pPr>
              <w:spacing w:after="240" w:before="240" w:lineRule="auto"/>
              <w:jc w:val="center"/>
              <w:rPr/>
            </w:pPr>
            <w:r w:rsidDel="00000000" w:rsidR="00000000" w:rsidRPr="00000000">
              <w:rPr>
                <w:b w:val="1"/>
                <w:bCs w:val="1"/>
                <w:rtl w:val="0"/>
              </w:rPr>
              <w:t xml:space="preserve">n_gap_mci_2021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5D">
            <w:pPr>
              <w:spacing w:after="240" w:before="240" w:lineRule="auto"/>
              <w:jc w:val="center"/>
              <w:rPr/>
            </w:pPr>
            <w:r w:rsidDel="00000000" w:rsidR="00000000" w:rsidRPr="00000000">
              <w:rPr>
                <w:b w:val="1"/>
                <w:bCs w:val="1"/>
                <w:rtl w:val="0"/>
              </w:rPr>
              <w:t xml:space="preserve">mean_gap_mci_2021</w:t>
            </w:r>
            <w:r w:rsidDel="00000000" w:rsidR="00000000" w:rsidRPr="00000000">
              <w:rPr>
                <w:rtl w:val="0"/>
              </w:rPr>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5E">
            <w:pPr>
              <w:spacing w:after="240" w:before="240" w:lineRule="auto"/>
              <w:rPr/>
            </w:pPr>
            <w:r w:rsidDel="00000000" w:rsidR="00000000" w:rsidRPr="00000000">
              <w:rPr>
                <w:rtl w:val="0"/>
              </w:rPr>
              <w:t xml:space="preserve">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5F">
            <w:pPr>
              <w:spacing w:after="240" w:before="240" w:lineRule="auto"/>
              <w:rPr/>
            </w:pPr>
            <w:r w:rsidDel="00000000" w:rsidR="00000000" w:rsidRPr="00000000">
              <w:rPr>
                <w:rtl w:val="0"/>
              </w:rPr>
              <w:t xml:space="preserve">102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60">
            <w:pPr>
              <w:spacing w:after="240" w:before="240" w:lineRule="auto"/>
              <w:rPr/>
            </w:pPr>
            <w:r w:rsidDel="00000000" w:rsidR="00000000" w:rsidRPr="00000000">
              <w:rPr>
                <w:rtl w:val="0"/>
              </w:rPr>
              <w:t xml:space="preserve">92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61">
            <w:pPr>
              <w:spacing w:after="240" w:before="240" w:lineRule="auto"/>
              <w:rPr/>
            </w:pPr>
            <w:r w:rsidDel="00000000" w:rsidR="00000000" w:rsidRPr="00000000">
              <w:rPr>
                <w:rtl w:val="0"/>
              </w:rPr>
              <w:t xml:space="preserve">148.71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62">
            <w:pPr>
              <w:spacing w:after="240" w:before="240" w:lineRule="auto"/>
              <w:rPr/>
            </w:pPr>
            <w:r w:rsidDel="00000000" w:rsidR="00000000" w:rsidRPr="00000000">
              <w:rPr>
                <w:rtl w:val="0"/>
              </w:rPr>
              <w:t xml:space="preserve">76</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63">
            <w:pPr>
              <w:spacing w:after="240" w:before="240" w:lineRule="auto"/>
              <w:rPr/>
            </w:pPr>
            <w:r w:rsidDel="00000000" w:rsidR="00000000" w:rsidRPr="00000000">
              <w:rPr>
                <w:rtl w:val="0"/>
              </w:rPr>
              <w:t xml:space="preserve">-4.14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64">
            <w:pPr>
              <w:spacing w:after="240" w:before="240" w:lineRule="auto"/>
              <w:rPr/>
            </w:pPr>
            <w:r w:rsidDel="00000000" w:rsidR="00000000" w:rsidRPr="00000000">
              <w:rPr>
                <w:rtl w:val="0"/>
              </w:rPr>
              <w:t xml:space="preserve">83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65">
            <w:pPr>
              <w:spacing w:after="240" w:before="240" w:lineRule="auto"/>
              <w:rPr/>
            </w:pPr>
            <w:r w:rsidDel="00000000" w:rsidR="00000000" w:rsidRPr="00000000">
              <w:rPr>
                <w:rtl w:val="0"/>
              </w:rPr>
              <w:t xml:space="preserve">-3.73</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66">
            <w:pPr>
              <w:spacing w:after="240" w:before="240" w:lineRule="auto"/>
              <w:rPr/>
            </w:pPr>
            <w:r w:rsidDel="00000000" w:rsidR="00000000" w:rsidRPr="00000000">
              <w:rPr>
                <w:rtl w:val="0"/>
              </w:rPr>
              <w:t xml:space="preserve">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67">
            <w:pPr>
              <w:spacing w:after="240" w:before="240" w:lineRule="auto"/>
              <w:rPr/>
            </w:pPr>
            <w:r w:rsidDel="00000000" w:rsidR="00000000" w:rsidRPr="00000000">
              <w:rPr>
                <w:rtl w:val="0"/>
              </w:rPr>
              <w:t xml:space="preserve">88</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68">
            <w:pPr>
              <w:spacing w:after="240" w:before="240" w:lineRule="auto"/>
              <w:rPr/>
            </w:pPr>
            <w:r w:rsidDel="00000000" w:rsidR="00000000" w:rsidRPr="00000000">
              <w:rPr>
                <w:rtl w:val="0"/>
              </w:rPr>
              <w:t xml:space="preserve">87</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69">
            <w:pPr>
              <w:spacing w:after="240" w:before="240" w:lineRule="auto"/>
              <w:rPr/>
            </w:pPr>
            <w:r w:rsidDel="00000000" w:rsidR="00000000" w:rsidRPr="00000000">
              <w:rPr>
                <w:rtl w:val="0"/>
              </w:rPr>
              <w:t xml:space="preserve">357.76</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6A">
            <w:pPr>
              <w:spacing w:after="240" w:before="240" w:lineRule="auto"/>
              <w:rPr/>
            </w:pPr>
            <w:r w:rsidDel="00000000" w:rsidR="00000000" w:rsidRPr="00000000">
              <w:rPr>
                <w:rtl w:val="0"/>
              </w:rPr>
              <w:t xml:space="preserve">51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6B">
            <w:pPr>
              <w:spacing w:after="240" w:before="240" w:lineRule="auto"/>
              <w:rPr/>
            </w:pPr>
            <w:r w:rsidDel="00000000" w:rsidR="00000000" w:rsidRPr="00000000">
              <w:rPr>
                <w:rtl w:val="0"/>
              </w:rPr>
              <w:t xml:space="preserve">-48.76</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6C">
            <w:pPr>
              <w:spacing w:after="240" w:before="240" w:lineRule="auto"/>
              <w:rPr/>
            </w:pPr>
            <w:r w:rsidDel="00000000" w:rsidR="00000000" w:rsidRPr="00000000">
              <w:rPr>
                <w:rtl w:val="0"/>
              </w:rPr>
              <w:t xml:space="preserve">77</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6D">
            <w:pPr>
              <w:spacing w:after="240" w:before="240" w:lineRule="auto"/>
              <w:rPr/>
            </w:pPr>
            <w:r w:rsidDel="00000000" w:rsidR="00000000" w:rsidRPr="00000000">
              <w:rPr>
                <w:rtl w:val="0"/>
              </w:rPr>
              <w:t xml:space="preserve">-27.74</w:t>
            </w:r>
          </w:p>
        </w:tc>
      </w:tr>
    </w:tbl>
    <w:p w:rsidR="00000000" w:rsidDel="00000000" w:rsidP="00000000" w:rsidRDefault="00000000" w:rsidRPr="00000000" w14:paraId="0000086E">
      <w:pPr>
        <w:spacing w:after="240" w:before="240" w:lineRule="auto"/>
        <w:rPr/>
      </w:pPr>
      <w:r w:rsidDel="00000000" w:rsidR="00000000" w:rsidRPr="00000000">
        <w:rPr>
          <w:rtl w:val="0"/>
        </w:rPr>
        <w:t xml:space="preserve">Bảng 4.5 cho thấy giá trị rank gap trung bình theo cụm khác nhau giữa các benchmark, đặc biệt rõ với EGDI và NRI. Tuy nhiên, trong từng benchmark, các sai lệch trung bình theo cụm nhìn chung nhỏ hơn đáng kể so với các rank gap cực trị đã phân tích ở Mục 4.2. Điều này gợi ý rằng sai lệch thứ hạng chủ yếu mang tính cục bộ theo quốc gia, thay vì phản ánh một thiên lệch có hệ thống ở cấp cụm.</w:t>
      </w:r>
    </w:p>
    <w:p w:rsidR="00000000" w:rsidDel="00000000" w:rsidP="00000000" w:rsidRDefault="00000000" w:rsidRPr="00000000" w14:paraId="0000086F">
      <w:pPr>
        <w:pStyle w:val="Heading3"/>
        <w:keepNext w:val="0"/>
        <w:widowControl w:val="1"/>
        <w:spacing w:after="80" w:before="280" w:lineRule="auto"/>
        <w:rPr/>
      </w:pPr>
      <w:bookmarkStart w:colFirst="0" w:colLast="0" w:name="_re5x5merk3jz" w:id="87"/>
      <w:bookmarkEnd w:id="87"/>
      <w:r w:rsidDel="00000000" w:rsidR="00000000" w:rsidRPr="00000000">
        <w:rPr>
          <w:rtl w:val="0"/>
        </w:rPr>
        <w:t xml:space="preserve">4.4.3. Hồ sơ trụ theo cụm và liên hệ với phân rã rank-gap</w:t>
      </w:r>
    </w:p>
    <w:p w:rsidR="00000000" w:rsidDel="00000000" w:rsidP="00000000" w:rsidRDefault="00000000" w:rsidRPr="00000000" w14:paraId="00000870">
      <w:pPr>
        <w:spacing w:after="240" w:before="240" w:lineRule="auto"/>
        <w:jc w:val="center"/>
        <w:rPr>
          <w:b w:val="1"/>
          <w:bCs w:val="1"/>
        </w:rPr>
      </w:pPr>
      <w:r w:rsidDel="00000000" w:rsidR="00000000" w:rsidRPr="00000000">
        <w:rPr>
          <w:b w:val="1"/>
          <w:bCs w:val="1"/>
        </w:rPr>
        <w:drawing>
          <wp:inline distB="114300" distT="114300" distL="114300" distR="114300">
            <wp:extent cx="3481388" cy="2318997"/>
            <wp:effectExtent b="0" l="0" r="0" t="0"/>
            <wp:docPr id="24" name="image13.png"/>
            <a:graphic>
              <a:graphicData uri="http://schemas.openxmlformats.org/drawingml/2006/picture">
                <pic:pic>
                  <pic:nvPicPr>
                    <pic:cNvPr id="0" name="image13.png"/>
                    <pic:cNvPicPr preferRelativeResize="0"/>
                  </pic:nvPicPr>
                  <pic:blipFill>
                    <a:blip r:embed="rId41"/>
                    <a:srcRect b="0" l="0" r="0" t="0"/>
                    <a:stretch>
                      <a:fillRect/>
                    </a:stretch>
                  </pic:blipFill>
                  <pic:spPr>
                    <a:xfrm>
                      <a:off x="0" y="0"/>
                      <a:ext cx="3481388" cy="2318997"/>
                    </a:xfrm>
                    <a:prstGeom prst="rect"/>
                    <a:ln/>
                  </pic:spPr>
                </pic:pic>
              </a:graphicData>
            </a:graphic>
          </wp:inline>
        </w:drawing>
      </w:r>
      <w:r w:rsidDel="00000000" w:rsidR="00000000" w:rsidRPr="00000000">
        <w:rPr>
          <w:rtl w:val="0"/>
        </w:rPr>
      </w:r>
    </w:p>
    <w:p w:rsidR="00000000" w:rsidDel="00000000" w:rsidP="00000000" w:rsidRDefault="00000000" w:rsidRPr="00000000" w14:paraId="00000871">
      <w:pPr>
        <w:spacing w:after="240" w:before="240" w:lineRule="auto"/>
        <w:rPr/>
      </w:pPr>
      <w:r w:rsidDel="00000000" w:rsidR="00000000" w:rsidRPr="00000000">
        <w:rPr>
          <w:b w:val="1"/>
          <w:bCs w:val="1"/>
          <w:rtl w:val="0"/>
        </w:rPr>
        <w:t xml:space="preserve">Hình 4.13. Điểm trụ trung bình theo cụm DII-Core (z-score)</w:t>
      </w:r>
      <w:r w:rsidDel="00000000" w:rsidR="00000000" w:rsidRPr="00000000">
        <w:rPr>
          <w:rtl w:val="0"/>
        </w:rPr>
      </w:r>
    </w:p>
    <w:p w:rsidR="00000000" w:rsidDel="00000000" w:rsidP="00000000" w:rsidRDefault="00000000" w:rsidRPr="00000000" w14:paraId="00000872">
      <w:pPr>
        <w:spacing w:after="240" w:before="240" w:lineRule="auto"/>
        <w:rPr/>
      </w:pPr>
      <w:r w:rsidDel="00000000" w:rsidR="00000000" w:rsidRPr="00000000">
        <w:rPr>
          <w:rtl w:val="0"/>
        </w:rPr>
        <w:t xml:space="preserve">Hình 4.13 cho thấy hai cụm DII-Core được đặc trưng bởi cấu hình trụ khác biệt rõ rệt. Cụm có DII-Core cao có điểm trung bình dương ở cả ba trụ và tương đối cân bằng, trong khi cụm còn lại có điểm trung bình âm, đặc biệt mạnh ở trụ Human Capital. Liên hệ với kết quả ở Mục 4.3, cấu hình trụ này cung cấp một khung diễn giải hợp lý cho việc tại sao các rank-gap outliers thường xuất hiện trong các cụm có cấu trúc trụ yếu hoặc mất cân đối, dù không phải mọi quốc gia trong các cụm đó đều là outlier.</w:t>
      </w:r>
    </w:p>
    <w:p w:rsidR="00000000" w:rsidDel="00000000" w:rsidP="00000000" w:rsidRDefault="00000000" w:rsidRPr="00000000" w14:paraId="00000873">
      <w:pPr>
        <w:pStyle w:val="Heading3"/>
        <w:keepNext w:val="0"/>
        <w:widowControl w:val="1"/>
        <w:spacing w:after="80" w:before="280" w:lineRule="auto"/>
        <w:rPr/>
      </w:pPr>
      <w:bookmarkStart w:colFirst="0" w:colLast="0" w:name="_e5hpqmo27ueh" w:id="88"/>
      <w:bookmarkEnd w:id="88"/>
      <w:r w:rsidDel="00000000" w:rsidR="00000000" w:rsidRPr="00000000">
        <w:rPr>
          <w:rtl w:val="0"/>
        </w:rPr>
        <w:t xml:space="preserve">Bảng 4.6. Điểm trụ trung bình theo cụm (z-score)</w:t>
      </w:r>
    </w:p>
    <w:tbl>
      <w:tblPr>
        <w:tblStyle w:val="Table44"/>
        <w:tblW w:w="9025.511811023624"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1093.1890543385048"/>
        <w:gridCol w:w="1933.187183285258"/>
        <w:gridCol w:w="1825.9533795899276"/>
        <w:gridCol w:w="1861.6979808217045"/>
        <w:gridCol w:w="1459.5712169642163"/>
        <w:gridCol w:w="851.9129960240118"/>
        <w:tblGridChange w:id="0">
          <w:tblGrid>
            <w:gridCol w:w="1093.1890543385048"/>
            <w:gridCol w:w="1933.187183285258"/>
            <w:gridCol w:w="1825.9533795899276"/>
            <w:gridCol w:w="1861.6979808217045"/>
            <w:gridCol w:w="1459.5712169642163"/>
            <w:gridCol w:w="851.9129960240118"/>
          </w:tblGrid>
        </w:tblGridChange>
      </w:tblGrid>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74">
            <w:pPr>
              <w:spacing w:after="240" w:before="240" w:lineRule="auto"/>
              <w:jc w:val="center"/>
              <w:rPr/>
            </w:pPr>
            <w:r w:rsidDel="00000000" w:rsidR="00000000" w:rsidRPr="00000000">
              <w:rPr>
                <w:b w:val="1"/>
                <w:bCs w:val="1"/>
                <w:rtl w:val="0"/>
              </w:rPr>
              <w:t xml:space="preserve">cluster_kmeans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75">
            <w:pPr>
              <w:spacing w:after="240" w:before="240" w:lineRule="auto"/>
              <w:jc w:val="center"/>
              <w:rPr/>
            </w:pPr>
            <w:r w:rsidDel="00000000" w:rsidR="00000000" w:rsidRPr="00000000">
              <w:rPr>
                <w:b w:val="1"/>
                <w:bCs w:val="1"/>
                <w:rtl w:val="0"/>
              </w:rPr>
              <w:t xml:space="preserve">pillar_access_adoption_mean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76">
            <w:pPr>
              <w:spacing w:after="240" w:before="240" w:lineRule="auto"/>
              <w:jc w:val="center"/>
              <w:rPr/>
            </w:pPr>
            <w:r w:rsidDel="00000000" w:rsidR="00000000" w:rsidRPr="00000000">
              <w:rPr>
                <w:b w:val="1"/>
                <w:bCs w:val="1"/>
                <w:rtl w:val="0"/>
              </w:rPr>
              <w:t xml:space="preserve">pillar_infra_capacity_mean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77">
            <w:pPr>
              <w:spacing w:after="240" w:before="240" w:lineRule="auto"/>
              <w:jc w:val="center"/>
              <w:rPr/>
            </w:pPr>
            <w:r w:rsidDel="00000000" w:rsidR="00000000" w:rsidRPr="00000000">
              <w:rPr>
                <w:b w:val="1"/>
                <w:bCs w:val="1"/>
                <w:rtl w:val="0"/>
              </w:rPr>
              <w:t xml:space="preserve">pillar_human_capital_mean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78">
            <w:pPr>
              <w:spacing w:after="240" w:before="240" w:lineRule="auto"/>
              <w:jc w:val="center"/>
              <w:rPr/>
            </w:pPr>
            <w:r w:rsidDel="00000000" w:rsidR="00000000" w:rsidRPr="00000000">
              <w:rPr>
                <w:b w:val="1"/>
                <w:bCs w:val="1"/>
                <w:rtl w:val="0"/>
              </w:rPr>
              <w:t xml:space="preserve">dii_core_0_100_mean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79">
            <w:pPr>
              <w:spacing w:after="240" w:before="240" w:lineRule="auto"/>
              <w:jc w:val="center"/>
              <w:rPr/>
            </w:pPr>
            <w:r w:rsidDel="00000000" w:rsidR="00000000" w:rsidRPr="00000000">
              <w:rPr>
                <w:b w:val="1"/>
                <w:bCs w:val="1"/>
                <w:rtl w:val="0"/>
              </w:rPr>
              <w:t xml:space="preserve">n_countries</w:t>
            </w:r>
            <w:r w:rsidDel="00000000" w:rsidR="00000000" w:rsidRPr="00000000">
              <w:rPr>
                <w:rtl w:val="0"/>
              </w:rPr>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7A">
            <w:pPr>
              <w:spacing w:after="240" w:before="240" w:lineRule="auto"/>
              <w:rPr/>
            </w:pPr>
            <w:r w:rsidDel="00000000" w:rsidR="00000000" w:rsidRPr="00000000">
              <w:rPr>
                <w:rtl w:val="0"/>
              </w:rPr>
              <w:t xml:space="preserve">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7B">
            <w:pPr>
              <w:spacing w:after="240" w:before="240" w:lineRule="auto"/>
              <w:rPr/>
            </w:pPr>
            <w:r w:rsidDel="00000000" w:rsidR="00000000" w:rsidRPr="00000000">
              <w:rPr>
                <w:rtl w:val="0"/>
              </w:rPr>
              <w:t xml:space="preserve">0.654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7C">
            <w:pPr>
              <w:spacing w:after="240" w:before="240" w:lineRule="auto"/>
              <w:rPr/>
            </w:pPr>
            <w:r w:rsidDel="00000000" w:rsidR="00000000" w:rsidRPr="00000000">
              <w:rPr>
                <w:rtl w:val="0"/>
              </w:rPr>
              <w:t xml:space="preserve">0.750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7D">
            <w:pPr>
              <w:spacing w:after="240" w:before="240" w:lineRule="auto"/>
              <w:rPr/>
            </w:pPr>
            <w:r w:rsidDel="00000000" w:rsidR="00000000" w:rsidRPr="00000000">
              <w:rPr>
                <w:rtl w:val="0"/>
              </w:rPr>
              <w:t xml:space="preserve">0.506</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7E">
            <w:pPr>
              <w:spacing w:after="240" w:before="240" w:lineRule="auto"/>
              <w:rPr/>
            </w:pPr>
            <w:r w:rsidDel="00000000" w:rsidR="00000000" w:rsidRPr="00000000">
              <w:rPr>
                <w:rtl w:val="0"/>
              </w:rPr>
              <w:t xml:space="preserve">75.596</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7F">
            <w:pPr>
              <w:spacing w:after="240" w:before="240" w:lineRule="auto"/>
              <w:rPr/>
            </w:pPr>
            <w:r w:rsidDel="00000000" w:rsidR="00000000" w:rsidRPr="00000000">
              <w:rPr>
                <w:rtl w:val="0"/>
              </w:rPr>
              <w:t xml:space="preserve">102</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80">
            <w:pPr>
              <w:spacing w:after="240" w:before="240" w:lineRule="auto"/>
              <w:rPr/>
            </w:pPr>
            <w:r w:rsidDel="00000000" w:rsidR="00000000" w:rsidRPr="00000000">
              <w:rPr>
                <w:rtl w:val="0"/>
              </w:rPr>
              <w:t xml:space="preserve">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81">
            <w:pPr>
              <w:spacing w:after="240" w:before="240" w:lineRule="auto"/>
              <w:rPr/>
            </w:pPr>
            <w:r w:rsidDel="00000000" w:rsidR="00000000" w:rsidRPr="00000000">
              <w:rPr>
                <w:rtl w:val="0"/>
              </w:rPr>
              <w:t xml:space="preserve">-0.661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82">
            <w:pPr>
              <w:spacing w:after="240" w:before="240" w:lineRule="auto"/>
              <w:rPr/>
            </w:pPr>
            <w:r w:rsidDel="00000000" w:rsidR="00000000" w:rsidRPr="00000000">
              <w:rPr>
                <w:rtl w:val="0"/>
              </w:rPr>
              <w:t xml:space="preserve">-0.812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83">
            <w:pPr>
              <w:spacing w:after="240" w:before="240" w:lineRule="auto"/>
              <w:rPr/>
            </w:pPr>
            <w:r w:rsidDel="00000000" w:rsidR="00000000" w:rsidRPr="00000000">
              <w:rPr>
                <w:rtl w:val="0"/>
              </w:rPr>
              <w:t xml:space="preserve">-0.980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84">
            <w:pPr>
              <w:spacing w:after="240" w:before="240" w:lineRule="auto"/>
              <w:rPr/>
            </w:pPr>
            <w:r w:rsidDel="00000000" w:rsidR="00000000" w:rsidRPr="00000000">
              <w:rPr>
                <w:rtl w:val="0"/>
              </w:rPr>
              <w:t xml:space="preserve">31.250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85">
            <w:pPr>
              <w:spacing w:after="240" w:before="240" w:lineRule="auto"/>
              <w:rPr/>
            </w:pPr>
            <w:r w:rsidDel="00000000" w:rsidR="00000000" w:rsidRPr="00000000">
              <w:rPr>
                <w:rtl w:val="0"/>
              </w:rPr>
              <w:t xml:space="preserve">88</w:t>
            </w:r>
          </w:p>
        </w:tc>
      </w:tr>
    </w:tbl>
    <w:p w:rsidR="00000000" w:rsidDel="00000000" w:rsidP="00000000" w:rsidRDefault="00000000" w:rsidRPr="00000000" w14:paraId="00000886">
      <w:pPr>
        <w:pStyle w:val="Heading2"/>
        <w:keepNext w:val="0"/>
        <w:keepLines w:val="0"/>
        <w:spacing w:after="80" w:before="360" w:line="259" w:lineRule="auto"/>
        <w:ind w:left="0"/>
        <w:rPr/>
      </w:pPr>
      <w:bookmarkStart w:colFirst="0" w:colLast="0" w:name="_q39s1zwxhhe3" w:id="89"/>
      <w:bookmarkEnd w:id="89"/>
      <w:r w:rsidDel="00000000" w:rsidR="00000000" w:rsidRPr="00000000">
        <w:rPr>
          <w:sz w:val="34"/>
          <w:szCs w:val="34"/>
          <w:rtl w:val="0"/>
        </w:rPr>
        <w:t xml:space="preserve">4.5. Discussion &amp; implications</w:t>
      </w:r>
      <w:r w:rsidDel="00000000" w:rsidR="00000000" w:rsidRPr="00000000">
        <w:rPr>
          <w:rtl w:val="0"/>
        </w:rPr>
      </w:r>
    </w:p>
    <w:p w:rsidR="00000000" w:rsidDel="00000000" w:rsidP="00000000" w:rsidRDefault="00000000" w:rsidRPr="00000000" w14:paraId="00000887">
      <w:pPr>
        <w:pStyle w:val="Heading3"/>
        <w:keepNext w:val="0"/>
        <w:widowControl w:val="1"/>
        <w:spacing w:after="80" w:before="280" w:lineRule="auto"/>
        <w:rPr/>
      </w:pPr>
      <w:bookmarkStart w:colFirst="0" w:colLast="0" w:name="_c6k45uvyctcf" w:id="90"/>
      <w:bookmarkEnd w:id="90"/>
      <w:r w:rsidDel="00000000" w:rsidR="00000000" w:rsidRPr="00000000">
        <w:rPr>
          <w:rtl w:val="0"/>
        </w:rPr>
        <w:t xml:space="preserve">4.5.1. Ý nghĩa của bằng chứng hội tụ: DII-Core đo “cái chung” nhưng không đánh mất khác biệt khái niệm</w:t>
      </w:r>
    </w:p>
    <w:p w:rsidR="00000000" w:rsidDel="00000000" w:rsidP="00000000" w:rsidRDefault="00000000" w:rsidRPr="00000000" w14:paraId="00000888">
      <w:pPr>
        <w:spacing w:after="240" w:before="240" w:lineRule="auto"/>
        <w:rPr/>
      </w:pPr>
      <w:r w:rsidDel="00000000" w:rsidR="00000000" w:rsidRPr="00000000">
        <w:rPr>
          <w:rtl w:val="0"/>
        </w:rPr>
        <w:t xml:space="preserve">Kết quả benchmark validation cho thấy DII-Core có mức độ đồng thuận thứ hạng cao với EGDI, NRI và MCI, tức là chỉ số tái hiện được một trật tự tương đối về bao trùm số mà các thước đo phổ biến cũng phản ánh. Về mặt đo lường, điều này tạo ra một nền tảng hợp lý để xem DII-Core như một thước đo có khả năng đại diện cho một cấu trúc chung của phát triển số ở cấp quốc gia, thay vì một phép tổng hợp tuỳ ý của các chỉ báo. Đồng thời, việc tương quan không đạt mức hoàn hảo và sự tồn tại của rank-gap outliers cho thấy DII-Core không chỉ “sao chép” benchmark, mà giữ lại khác biệt khái niệm đáng kể, phù hợp với thiết kế ba trụ và bộ chỉ báo lõi của nghiên cứu.</w:t>
      </w:r>
    </w:p>
    <w:p w:rsidR="00000000" w:rsidDel="00000000" w:rsidP="00000000" w:rsidRDefault="00000000" w:rsidRPr="00000000" w14:paraId="00000889">
      <w:pPr>
        <w:spacing w:after="240" w:before="240" w:lineRule="auto"/>
        <w:rPr/>
      </w:pPr>
      <w:r w:rsidDel="00000000" w:rsidR="00000000" w:rsidRPr="00000000">
        <w:rPr>
          <w:rtl w:val="0"/>
        </w:rPr>
        <w:t xml:space="preserve">Điểm cần nhấn mạnh là bằng chứng hội tụ ở đây hỗ trợ cho lập luận về </w:t>
      </w:r>
      <w:r w:rsidDel="00000000" w:rsidR="00000000" w:rsidRPr="00000000">
        <w:rPr>
          <w:b w:val="1"/>
          <w:bCs w:val="1"/>
          <w:rtl w:val="0"/>
        </w:rPr>
        <w:t xml:space="preserve">tính nhất quán tương đối (relative consistency)</w:t>
      </w:r>
      <w:r w:rsidDel="00000000" w:rsidR="00000000" w:rsidRPr="00000000">
        <w:rPr>
          <w:rtl w:val="0"/>
        </w:rPr>
        <w:t xml:space="preserve"> của thước đo, chứ không cho phép kết luận rằng DII-Core “đúng hơn” các benchmark. Các chỉ số so sánh đều được xây dựng theo các khung khái niệm và hệ thống dữ liệu khác nhau; vì vậy, mức độ đồng thuận thứ hạng cao nên được hiểu là DII-Core nằm trong “họ chỉ số” đo lường phát triển số, thay vì là sự thay thế toàn phần cho bất kỳ benchmark nào.</w:t>
      </w:r>
    </w:p>
    <w:p w:rsidR="00000000" w:rsidDel="00000000" w:rsidP="00000000" w:rsidRDefault="00000000" w:rsidRPr="00000000" w14:paraId="0000088A">
      <w:pPr>
        <w:pStyle w:val="Heading3"/>
        <w:keepNext w:val="0"/>
        <w:widowControl w:val="1"/>
        <w:spacing w:after="80" w:before="280" w:lineRule="auto"/>
        <w:rPr/>
      </w:pPr>
      <w:bookmarkStart w:colFirst="0" w:colLast="0" w:name="_fy3v13v9agx" w:id="91"/>
      <w:bookmarkEnd w:id="91"/>
      <w:r w:rsidDel="00000000" w:rsidR="00000000" w:rsidRPr="00000000">
        <w:rPr>
          <w:rtl w:val="0"/>
        </w:rPr>
        <w:t xml:space="preserve">4.5.2. Rank-gap không phải “lỗi” mà là tín hiệu đo lường về khác biệt trọng tâm</w:t>
      </w:r>
    </w:p>
    <w:p w:rsidR="00000000" w:rsidDel="00000000" w:rsidP="00000000" w:rsidRDefault="00000000" w:rsidRPr="00000000" w14:paraId="0000088B">
      <w:pPr>
        <w:spacing w:after="240" w:before="240" w:lineRule="auto"/>
        <w:rPr/>
      </w:pPr>
      <w:r w:rsidDel="00000000" w:rsidR="00000000" w:rsidRPr="00000000">
        <w:rPr>
          <w:rtl w:val="0"/>
        </w:rPr>
        <w:t xml:space="preserve">Phân tích rank-gap cho thấy phần lớn quốc gia có chênh lệch thứ hạng nhỏ, nhưng vẫn tồn tại các trường hợp sai lệch lớn ở cả hai phía. Về mặt phương pháp, đây là kết quả kỳ vọng khi so sánh các chỉ số có trọng tâm khác nhau: EGDI nhấn mạnh năng lực chính phủ điện tử và dịch vụ công trực tuyến; NRI phản ánh mạnh hơn điều kiện hệ thống và mức độ sẵn sàng; MCI tập trung vào kết nối di động. Trong khi đó, DII-Core được thiết kế như một bộ lõi đo lường bao trùm số theo ba trụ, ưu tiên những chỉ báo có tính phổ quát và sẵn có trong WDI/WBI.</w:t>
      </w:r>
    </w:p>
    <w:p w:rsidR="00000000" w:rsidDel="00000000" w:rsidP="00000000" w:rsidRDefault="00000000" w:rsidRPr="00000000" w14:paraId="0000088C">
      <w:pPr>
        <w:spacing w:after="240" w:before="240" w:lineRule="auto"/>
        <w:rPr/>
      </w:pPr>
      <w:r w:rsidDel="00000000" w:rsidR="00000000" w:rsidRPr="00000000">
        <w:rPr>
          <w:rtl w:val="0"/>
        </w:rPr>
        <w:t xml:space="preserve">Do đó, rank-gap nên được hiểu như một tín hiệu giúp xác định những quốc gia mà cấu hình phát triển số có thể “không đồng pha” giữa các chiều cạnh. Ở cấp độ diễn giải, điều quan trọng không phải là gán nhãn quốc gia nào “bị đánh giá sai”, mà là xác định xem sai lệch thứ hạng có đi kèm với cấu hình trụ đặc thù hay không. Cách tiếp cận này vừa tránh được overclaim, vừa biến rank-gap từ một hiện tượng thống kê thành một công cụ chẩn đoán có ý nghĩa.</w:t>
      </w:r>
    </w:p>
    <w:p w:rsidR="00000000" w:rsidDel="00000000" w:rsidP="00000000" w:rsidRDefault="00000000" w:rsidRPr="00000000" w14:paraId="0000088D">
      <w:pPr>
        <w:pStyle w:val="Heading3"/>
        <w:keepNext w:val="0"/>
        <w:widowControl w:val="1"/>
        <w:spacing w:after="80" w:before="280" w:lineRule="auto"/>
        <w:rPr/>
      </w:pPr>
      <w:bookmarkStart w:colFirst="0" w:colLast="0" w:name="_n6wa13cktx67" w:id="92"/>
      <w:bookmarkEnd w:id="92"/>
      <w:r w:rsidDel="00000000" w:rsidR="00000000" w:rsidRPr="00000000">
        <w:rPr>
          <w:rtl w:val="0"/>
        </w:rPr>
        <w:t xml:space="preserve">4.5.3. Vai trò của phân rã theo trụ: biến sai lệch thứ hạng thành chẩn đoán cấu trúc</w:t>
      </w:r>
    </w:p>
    <w:p w:rsidR="00000000" w:rsidDel="00000000" w:rsidP="00000000" w:rsidRDefault="00000000" w:rsidRPr="00000000" w14:paraId="0000088E">
      <w:pPr>
        <w:spacing w:after="240" w:before="240" w:lineRule="auto"/>
        <w:rPr/>
      </w:pPr>
      <w:r w:rsidDel="00000000" w:rsidR="00000000" w:rsidRPr="00000000">
        <w:rPr>
          <w:rtl w:val="0"/>
        </w:rPr>
        <w:t xml:space="preserve">Các kết quả pillar-based diagnostics cho thấy nhóm rank-gap outliers thường đi kèm với cấu hình trụ yếu hoặc mất cân đối, đặc biệt ở trụ Human Capital trong một số phép so sánh. Điều này cung cấp một cách diễn giải “theo cấu trúc đo lường”: thay vì quy sai lệch cho nhiễu hoặc bất ổn của chỉ số, có thể đặt giả thuyết rằng benchmark và DII-Core nhạy với các chiều cạnh khác nhau của phát triển số, và sự khác biệt này trở nên rõ hơn ở các trường hợp cực trị.</w:t>
      </w:r>
    </w:p>
    <w:p w:rsidR="00000000" w:rsidDel="00000000" w:rsidP="00000000" w:rsidRDefault="00000000" w:rsidRPr="00000000" w14:paraId="0000088F">
      <w:pPr>
        <w:spacing w:after="240" w:before="240" w:lineRule="auto"/>
        <w:rPr/>
      </w:pPr>
      <w:r w:rsidDel="00000000" w:rsidR="00000000" w:rsidRPr="00000000">
        <w:rPr>
          <w:rtl w:val="0"/>
        </w:rPr>
        <w:t xml:space="preserve">Tuy nhiên, vì phân tích dựa trên các nhóm outliers được trích theo tiêu chí cực trị, các mô tả trung bình theo nhóm chỉ nên được hiểu như chẩn đoán cho các trường hợp “đáng chú ý”, không đại diện cho toàn bộ phân phối. Để tránh diễn giải quá mức, một cách trình bày phù hợp là xem phân rã theo trụ như công cụ trả lời câu hỏi: “các quốc gia lệch chuẩn đang lệch ở chiều nào trong ba trụ?”, thay vì “vì sao quốc gia đó lệch”.</w:t>
      </w:r>
    </w:p>
    <w:p w:rsidR="00000000" w:rsidDel="00000000" w:rsidP="00000000" w:rsidRDefault="00000000" w:rsidRPr="00000000" w14:paraId="00000890">
      <w:pPr>
        <w:pStyle w:val="Heading3"/>
        <w:keepNext w:val="0"/>
        <w:widowControl w:val="1"/>
        <w:spacing w:after="80" w:before="280" w:lineRule="auto"/>
        <w:rPr/>
      </w:pPr>
      <w:bookmarkStart w:colFirst="0" w:colLast="0" w:name="_on1umwh2yhc4" w:id="93"/>
      <w:bookmarkEnd w:id="93"/>
      <w:r w:rsidDel="00000000" w:rsidR="00000000" w:rsidRPr="00000000">
        <w:rPr>
          <w:rtl w:val="0"/>
        </w:rPr>
        <w:t xml:space="preserve">4.5.4. Vai trò của typology theo cụm: cung cấp ngữ cảnh, không thay thế kiểm định</w:t>
      </w:r>
    </w:p>
    <w:p w:rsidR="00000000" w:rsidDel="00000000" w:rsidP="00000000" w:rsidRDefault="00000000" w:rsidRPr="00000000" w14:paraId="00000891">
      <w:pPr>
        <w:spacing w:after="240" w:before="240" w:lineRule="auto"/>
        <w:rPr/>
      </w:pPr>
      <w:r w:rsidDel="00000000" w:rsidR="00000000" w:rsidRPr="00000000">
        <w:rPr>
          <w:rtl w:val="0"/>
        </w:rPr>
        <w:t xml:space="preserve">Kết quả clustering cho thấy các quốc gia có thể được nhóm thành các typology khác nhau theo DII-Core, và các cụm có hồ sơ trụ đặc trưng tương đối rõ. Về mặt diễn giải, phân cụm giúp đặt các phát hiện benchmark và rank-gap vào một bối cảnh rộng hơn: các sai lệch thứ hạng lớn có xu hướng xuất hiện nhiều hơn ở các cụm có mức bao trùm số thấp hoặc cấu hình trụ bất cân đối. Tuy nhiên, vì phân cụm không được xem là bằng chứng validity, vai trò chính của phần này là hỗ trợ cấu trúc hoá câu chuyện kết quả và giúp người đọc hiểu rằng các sai lệch không “ngẫu nhiên hoàn toàn”, mà thường gắn với bối cảnh typology.</w:t>
      </w:r>
    </w:p>
    <w:p w:rsidR="00000000" w:rsidDel="00000000" w:rsidP="00000000" w:rsidRDefault="00000000" w:rsidRPr="00000000" w14:paraId="00000892">
      <w:pPr>
        <w:spacing w:after="240" w:before="240" w:lineRule="auto"/>
        <w:rPr/>
      </w:pPr>
      <w:r w:rsidDel="00000000" w:rsidR="00000000" w:rsidRPr="00000000">
        <w:rPr>
          <w:rtl w:val="0"/>
        </w:rPr>
        <w:t xml:space="preserve">Cách hiểu đúng chuẩn là: phân cụm giúp mô tả bức tranh toàn cầu theo nhóm, còn các kết luận về hội tụ và độ bền được đặt trên benchmark validation và kiểm toán thống kê ở Chương 3. Sự tách biệt vai trò này làm cho lập luận của nghiên cứu nhất quán và tránh được lỗi diễn giải phổ biến trong các nghiên cứu chỉ số tổng hợp.</w:t>
      </w:r>
    </w:p>
    <w:p w:rsidR="00000000" w:rsidDel="00000000" w:rsidP="00000000" w:rsidRDefault="00000000" w:rsidRPr="00000000" w14:paraId="00000893">
      <w:pPr>
        <w:pStyle w:val="Heading3"/>
        <w:keepNext w:val="0"/>
        <w:widowControl w:val="1"/>
        <w:spacing w:after="80" w:before="280" w:lineRule="auto"/>
        <w:rPr/>
      </w:pPr>
      <w:bookmarkStart w:colFirst="0" w:colLast="0" w:name="_nowsc4yyt0jd" w:id="94"/>
      <w:bookmarkEnd w:id="94"/>
      <w:r w:rsidDel="00000000" w:rsidR="00000000" w:rsidRPr="00000000">
        <w:rPr>
          <w:rtl w:val="0"/>
        </w:rPr>
        <w:t xml:space="preserve">4.5.5. Hàm ý thực tiễn: sử dụng DII-Core như một công cụ “định vị” và “chẩn đoán”</w:t>
      </w:r>
    </w:p>
    <w:p w:rsidR="00000000" w:rsidDel="00000000" w:rsidP="00000000" w:rsidRDefault="00000000" w:rsidRPr="00000000" w14:paraId="00000894">
      <w:pPr>
        <w:spacing w:after="240" w:before="240" w:lineRule="auto"/>
        <w:rPr/>
      </w:pPr>
      <w:r w:rsidDel="00000000" w:rsidR="00000000" w:rsidRPr="00000000">
        <w:rPr>
          <w:rtl w:val="0"/>
        </w:rPr>
        <w:t xml:space="preserve">Từ góc độ ứng dụng, DII-Core có thể được sử dụng theo hai cách bổ trợ. Thứ nhất, với thang điểm chuẩn hoá 0–100 và khả năng so sánh theo thời gian (panel 2015–2022), chỉ số đóng vai trò “định vị” mức bao trùm số của mỗi quốc gia trong phân phối toàn cầu, cho phép quan sát xu hướng và khoảng cách tương đối. Thứ hai, cấu trúc ba trụ cho phép “chẩn đoán” theo chiều cạnh: thay vì chỉ biết quốc gia đứng ở đâu, có thể xác định quốc gia mạnh/yếu tương đối ở trụ nào, từ đó định hướng ưu tiên can thiệp theo nhóm chính sách (phổ cập sử dụng, năng lực hạ tầng, hay vốn nhân lực).</w:t>
      </w:r>
    </w:p>
    <w:p w:rsidR="00000000" w:rsidDel="00000000" w:rsidP="00000000" w:rsidRDefault="00000000" w:rsidRPr="00000000" w14:paraId="00000895">
      <w:pPr>
        <w:spacing w:after="240" w:before="240" w:lineRule="auto"/>
        <w:rPr/>
      </w:pPr>
      <w:r w:rsidDel="00000000" w:rsidR="00000000" w:rsidRPr="00000000">
        <w:rPr>
          <w:rtl w:val="0"/>
        </w:rPr>
        <w:t xml:space="preserve">Trong bối cảnh hoạch định chính sách, điểm mạnh của DII-Core không nằm ở việc thay thế các benchmark sẵn có, mà ở khả năng cung cấp một bộ lõi minh bạch, có thể tái lập từ dữ liệu WDI/WBI, và có cấu trúc trụ đủ rõ để hỗ trợ phân tích mục tiêu. Các rank-gap diagnostics có thể được dùng như một bước kiểm tra bổ sung khi một quốc gia được xếp hạng khác biệt lớn so với các chỉ số tham chiếu, nhằm tránh ra quyết định dựa trên một thước đo đơn lẻ.</w:t>
      </w:r>
    </w:p>
    <w:p w:rsidR="00000000" w:rsidDel="00000000" w:rsidP="00000000" w:rsidRDefault="00000000" w:rsidRPr="00000000" w14:paraId="00000896">
      <w:pPr>
        <w:pStyle w:val="Heading3"/>
        <w:keepNext w:val="0"/>
        <w:widowControl w:val="1"/>
        <w:spacing w:after="80" w:before="280" w:lineRule="auto"/>
        <w:rPr/>
      </w:pPr>
      <w:bookmarkStart w:colFirst="0" w:colLast="0" w:name="_tj6kd2wjw17a" w:id="95"/>
      <w:bookmarkEnd w:id="95"/>
      <w:r w:rsidDel="00000000" w:rsidR="00000000" w:rsidRPr="00000000">
        <w:rPr>
          <w:rtl w:val="0"/>
        </w:rPr>
        <w:t xml:space="preserve">4.5.6. Giới hạn và định hướng mở rộng</w:t>
      </w:r>
    </w:p>
    <w:p w:rsidR="00000000" w:rsidDel="00000000" w:rsidP="00000000" w:rsidRDefault="00000000" w:rsidRPr="00000000" w14:paraId="00000897">
      <w:pPr>
        <w:spacing w:after="240" w:before="240" w:lineRule="auto"/>
        <w:rPr/>
      </w:pPr>
      <w:r w:rsidDel="00000000" w:rsidR="00000000" w:rsidRPr="00000000">
        <w:rPr>
          <w:rtl w:val="0"/>
        </w:rPr>
        <w:t xml:space="preserve">Một số giới hạn cần được thừa nhận để đảm bảo diễn giải thận trọng. Thứ nhất, DII-Core sử dụng bộ chỉ báo lõi sẵn có trong WDI/WBI, do đó phạm vi đo lường ưu tiên tính phổ quát và khả năng so sánh, có thể không bao phủ đầy đủ các chiều cạnh thể chế hoặc chất lượng dịch vụ số mà một số benchmark nhấn mạnh. Thứ hai, các phân tích rank-gap và outliers dựa trên lát cắt benchmark cụ thể (EGDI/NRI 2022, MCI 2021), nên các kết luận chi tiết theo từng benchmark cần được hiểu trong bối cảnh dữ liệu tương ứng. Thứ ba, phân rã theo trụ là công cụ mô tả; các cơ chế giải thích cần được xem như giả thuyết và có thể được kiểm định sâu hơn bằng dữ liệu bổ sung trong các nghiên cứu tiếp theo.</w:t>
      </w:r>
    </w:p>
    <w:p w:rsidR="00000000" w:rsidDel="00000000" w:rsidP="00000000" w:rsidRDefault="00000000" w:rsidRPr="00000000" w14:paraId="00000898">
      <w:pPr>
        <w:spacing w:after="240" w:before="240" w:lineRule="auto"/>
        <w:rPr/>
      </w:pPr>
      <w:r w:rsidDel="00000000" w:rsidR="00000000" w:rsidRPr="00000000">
        <w:rPr>
          <w:rtl w:val="0"/>
        </w:rPr>
        <w:t xml:space="preserve">Các hướng mở rộng hợp lý bao gồm bổ sung các chiều đo lường liên quan đến chất lượng thể chế số hoặc khả năng cung ứng dịch vụ số, đồng thời phát triển các kiểm toán nhạy cảm nâng cao hơn (ví dụ bootstrap uncertainty của xếp hạng, hoặc decomposability tests) theo tinh thần JRC/OECD để củng cố thêm độ tin cậy của kết luận.</w:t>
      </w:r>
    </w:p>
    <w:p w:rsidR="00000000" w:rsidDel="00000000" w:rsidP="00000000" w:rsidRDefault="00000000" w:rsidRPr="00000000" w14:paraId="00000899">
      <w:pPr>
        <w:pStyle w:val="Heading2"/>
        <w:keepNext w:val="0"/>
        <w:keepLines w:val="0"/>
        <w:spacing w:after="80" w:before="360" w:line="259" w:lineRule="auto"/>
        <w:ind w:left="0"/>
        <w:rPr>
          <w:sz w:val="34"/>
          <w:szCs w:val="34"/>
        </w:rPr>
      </w:pPr>
      <w:bookmarkStart w:colFirst="0" w:colLast="0" w:name="_wmqgb8ftzlae" w:id="96"/>
      <w:bookmarkEnd w:id="96"/>
      <w:r w:rsidDel="00000000" w:rsidR="00000000" w:rsidRPr="00000000">
        <w:rPr>
          <w:sz w:val="34"/>
          <w:szCs w:val="34"/>
          <w:rtl w:val="0"/>
        </w:rPr>
        <w:t xml:space="preserve">4.6. Kết luận Chương 4</w:t>
      </w:r>
    </w:p>
    <w:p w:rsidR="00000000" w:rsidDel="00000000" w:rsidP="00000000" w:rsidRDefault="00000000" w:rsidRPr="00000000" w14:paraId="0000089A">
      <w:pPr>
        <w:spacing w:after="240" w:before="240" w:lineRule="auto"/>
        <w:rPr/>
      </w:pPr>
      <w:r w:rsidDel="00000000" w:rsidR="00000000" w:rsidRPr="00000000">
        <w:rPr>
          <w:rtl w:val="0"/>
        </w:rPr>
        <w:t xml:space="preserve">Chương 4 đã trình bày và phân tích các kết quả thực nghiệm nhằm đánh giá giá trị đo lường và khả năng diễn giải của DII-Core trong bối cảnh so sánh quốc tế. Trên cơ sở dữ liệu panel quốc gia–năm và các phép kiểm định đã được thiết kế ở Chương 3, các kết quả cho thấy DII-Core có mức độ hội tụ thứ hạng cao với các benchmark phổ biến như EGDI, NRI và MCI, đồng thời vẫn giữ được khác biệt khái niệm phù hợp với cấu trúc ba trụ và bộ chỉ báo lõi của chỉ số.</w:t>
      </w:r>
    </w:p>
    <w:p w:rsidR="00000000" w:rsidDel="00000000" w:rsidP="00000000" w:rsidRDefault="00000000" w:rsidRPr="00000000" w14:paraId="0000089B">
      <w:pPr>
        <w:spacing w:after="240" w:before="240" w:lineRule="auto"/>
        <w:rPr/>
      </w:pPr>
      <w:r w:rsidDel="00000000" w:rsidR="00000000" w:rsidRPr="00000000">
        <w:rPr>
          <w:rtl w:val="0"/>
        </w:rPr>
        <w:t xml:space="preserve">Các phân tích rank-gap cho thấy phần lớn quốc gia có sai lệch thứ hạng nhỏ, trong khi các sai lệch lớn tập trung vào một số trường hợp cực trị. Thay vì được diễn giải như “lỗi” đo lường, các sai lệch này được tiếp cận như tín hiệu chẩn đoán, giúp làm rõ sự khác biệt về trọng tâm đo lường giữa DII-Core và từng benchmark. Phân rã theo trụ cho thấy các rank-gap outliers thường đi kèm với cấu hình trụ yếu hoặc mất cân đối, đặc biệt ở trụ Human Capital trong một số phép so sánh, qua đó cung cấp một khung diễn giải có cấu trúc và nhất quán với thiết kế chỉ số.</w:t>
      </w:r>
    </w:p>
    <w:p w:rsidR="00000000" w:rsidDel="00000000" w:rsidP="00000000" w:rsidRDefault="00000000" w:rsidRPr="00000000" w14:paraId="0000089C">
      <w:pPr>
        <w:spacing w:after="240" w:before="240" w:lineRule="auto"/>
        <w:rPr/>
      </w:pPr>
      <w:r w:rsidDel="00000000" w:rsidR="00000000" w:rsidRPr="00000000">
        <w:rPr>
          <w:rtl w:val="0"/>
        </w:rPr>
        <w:t xml:space="preserve">Việc đặt các kết quả benchmark và rank-gap trong bối cảnh typology toàn cầu thông qua phân cụm DII-Core cho thấy các sai lệch thứ hạng mang tính cục bộ theo quốc gia hơn là phản ánh thiên lệch có hệ thống ở cấp nhóm. Phân cụm, vì vậy, đóng vai trò hỗ trợ diễn giải và cấu trúc hoá bức tranh toàn cầu, chứ không thay thế cho các bằng chứng validity dựa trên benchmark và kiểm toán thống kê.</w:t>
      </w:r>
    </w:p>
    <w:p w:rsidR="00000000" w:rsidDel="00000000" w:rsidP="00000000" w:rsidRDefault="00000000" w:rsidRPr="00000000" w14:paraId="0000089D">
      <w:pPr>
        <w:spacing w:after="240" w:before="240" w:lineRule="auto"/>
        <w:rPr/>
      </w:pPr>
      <w:r w:rsidDel="00000000" w:rsidR="00000000" w:rsidRPr="00000000">
        <w:rPr>
          <w:rtl w:val="0"/>
        </w:rPr>
        <w:t xml:space="preserve">Tổng hợp lại, các kết quả trong Chương 4 cho thấy DII-Core hoạt động như một thước đo nhất quán và có ý nghĩa trong việc định vị mức độ bao trùm số của các quốc gia, đồng thời cung cấp công cụ chẩn đoán theo trụ để hiểu rõ hơn các khác biệt quan sát được giữa các chỉ số. Những phát hiện này tạo nền tảng trực tiếp cho Chương 5, nơi nghiên cứu sẽ thảo luận sâu hơn về hàm ý chính sách, giới hạn của chỉ số và các hướng mở rộng trong tương lai.</w:t>
      </w:r>
    </w:p>
    <w:p w:rsidR="00000000" w:rsidDel="00000000" w:rsidP="00000000" w:rsidRDefault="00000000" w:rsidRPr="00000000" w14:paraId="0000089E">
      <w:pPr>
        <w:pStyle w:val="Heading1"/>
        <w:keepNext w:val="0"/>
        <w:spacing w:after="120" w:before="480" w:lineRule="auto"/>
        <w:rPr>
          <w:sz w:val="46"/>
          <w:szCs w:val="46"/>
        </w:rPr>
      </w:pPr>
      <w:bookmarkStart w:colFirst="0" w:colLast="0" w:name="_j3kaqn6t5pbh" w:id="97"/>
      <w:bookmarkEnd w:id="97"/>
      <w:r w:rsidDel="00000000" w:rsidR="00000000" w:rsidRPr="00000000">
        <w:br w:type="page"/>
      </w:r>
      <w:r w:rsidDel="00000000" w:rsidR="00000000" w:rsidRPr="00000000">
        <w:rPr>
          <w:rtl w:val="0"/>
        </w:rPr>
      </w:r>
    </w:p>
    <w:p w:rsidR="00000000" w:rsidDel="00000000" w:rsidP="00000000" w:rsidRDefault="00000000" w:rsidRPr="00000000" w14:paraId="0000089F">
      <w:pPr>
        <w:pStyle w:val="Heading1"/>
        <w:keepNext w:val="0"/>
        <w:spacing w:after="120" w:before="480" w:lineRule="auto"/>
        <w:rPr>
          <w:sz w:val="46"/>
          <w:szCs w:val="46"/>
        </w:rPr>
      </w:pPr>
      <w:bookmarkStart w:colFirst="0" w:colLast="0" w:name="_hkp22fr94ovd" w:id="98"/>
      <w:bookmarkEnd w:id="98"/>
      <w:r w:rsidDel="00000000" w:rsidR="00000000" w:rsidRPr="00000000">
        <w:rPr>
          <w:sz w:val="46"/>
          <w:szCs w:val="46"/>
          <w:rtl w:val="0"/>
        </w:rPr>
        <w:t xml:space="preserve">CHAPTER 5. POLICY IMPLICATIONS, LIMITATIONS, AND FUTURE RESEARCH</w:t>
      </w:r>
    </w:p>
    <w:p w:rsidR="00000000" w:rsidDel="00000000" w:rsidP="00000000" w:rsidRDefault="00000000" w:rsidRPr="00000000" w14:paraId="000008A0">
      <w:pPr>
        <w:pStyle w:val="Heading2"/>
        <w:keepNext w:val="0"/>
        <w:keepLines w:val="0"/>
        <w:spacing w:after="80" w:before="360" w:line="259" w:lineRule="auto"/>
        <w:ind w:left="0"/>
        <w:rPr>
          <w:sz w:val="34"/>
          <w:szCs w:val="34"/>
        </w:rPr>
      </w:pPr>
      <w:bookmarkStart w:colFirst="0" w:colLast="0" w:name="_scrotedtcxtu" w:id="99"/>
      <w:bookmarkEnd w:id="99"/>
      <w:r w:rsidDel="00000000" w:rsidR="00000000" w:rsidRPr="00000000">
        <w:rPr>
          <w:sz w:val="34"/>
          <w:szCs w:val="34"/>
          <w:rtl w:val="0"/>
        </w:rPr>
        <w:t xml:space="preserve">5.1. Hàm ý chính sách (Policy implications)</w:t>
      </w:r>
    </w:p>
    <w:p w:rsidR="00000000" w:rsidDel="00000000" w:rsidP="00000000" w:rsidRDefault="00000000" w:rsidRPr="00000000" w14:paraId="000008A1">
      <w:pPr>
        <w:spacing w:after="240" w:before="240" w:lineRule="auto"/>
        <w:rPr/>
      </w:pPr>
      <w:r w:rsidDel="00000000" w:rsidR="00000000" w:rsidRPr="00000000">
        <w:rPr>
          <w:rtl w:val="0"/>
        </w:rPr>
        <w:t xml:space="preserve">Các kết quả thực nghiệm trong Chương 4 cho thấy DII-Core không chỉ hoạt động như một thước đo tổng hợp để so sánh thứ hạng, mà còn cung cấp một </w:t>
      </w:r>
      <w:r w:rsidDel="00000000" w:rsidR="00000000" w:rsidRPr="00000000">
        <w:rPr>
          <w:b w:val="1"/>
          <w:bCs w:val="1"/>
          <w:rtl w:val="0"/>
        </w:rPr>
        <w:t xml:space="preserve">khung thông tin có cấu trúc</w:t>
      </w:r>
      <w:r w:rsidDel="00000000" w:rsidR="00000000" w:rsidRPr="00000000">
        <w:rPr>
          <w:rtl w:val="0"/>
        </w:rPr>
        <w:t xml:space="preserve"> phục vụ phân tích chính sách trong bối cảnh bao trùm số toàn cầu. Hàm ý chính sách của DII-Core không nằm ở việc thay thế các chỉ số hiện có, mà ở khả năng </w:t>
      </w:r>
      <w:r w:rsidDel="00000000" w:rsidR="00000000" w:rsidRPr="00000000">
        <w:rPr>
          <w:b w:val="1"/>
          <w:bCs w:val="1"/>
          <w:rtl w:val="0"/>
        </w:rPr>
        <w:t xml:space="preserve">định vị</w:t>
      </w:r>
      <w:r w:rsidDel="00000000" w:rsidR="00000000" w:rsidRPr="00000000">
        <w:rPr>
          <w:rtl w:val="0"/>
        </w:rPr>
        <w:t xml:space="preserve">, </w:t>
      </w:r>
      <w:r w:rsidDel="00000000" w:rsidR="00000000" w:rsidRPr="00000000">
        <w:rPr>
          <w:b w:val="1"/>
          <w:bCs w:val="1"/>
          <w:rtl w:val="0"/>
        </w:rPr>
        <w:t xml:space="preserve">chẩn đoán</w:t>
      </w:r>
      <w:r w:rsidDel="00000000" w:rsidR="00000000" w:rsidRPr="00000000">
        <w:rPr>
          <w:rtl w:val="0"/>
        </w:rPr>
        <w:t xml:space="preserve">, và </w:t>
      </w:r>
      <w:r w:rsidDel="00000000" w:rsidR="00000000" w:rsidRPr="00000000">
        <w:rPr>
          <w:b w:val="1"/>
          <w:bCs w:val="1"/>
          <w:rtl w:val="0"/>
        </w:rPr>
        <w:t xml:space="preserve">bổ trợ ra quyết định</w:t>
      </w:r>
      <w:r w:rsidDel="00000000" w:rsidR="00000000" w:rsidRPr="00000000">
        <w:rPr>
          <w:rtl w:val="0"/>
        </w:rPr>
        <w:t xml:space="preserve"> trong những bối cảnh cụ thể.</w:t>
      </w:r>
    </w:p>
    <w:p w:rsidR="00000000" w:rsidDel="00000000" w:rsidP="00000000" w:rsidRDefault="00000000" w:rsidRPr="00000000" w14:paraId="000008A2">
      <w:pPr>
        <w:spacing w:after="240" w:before="240" w:lineRule="auto"/>
        <w:rPr/>
      </w:pPr>
      <w:r w:rsidDel="00000000" w:rsidR="00000000" w:rsidRPr="00000000">
        <w:rPr>
          <w:rtl w:val="0"/>
        </w:rPr>
        <w:t xml:space="preserve">Thứ nhất, với thang điểm chuẩn hoá 0–100 và khả năng so sánh theo thời gian (panel 2015–2022), DII-Core có thể được sử dụng như một công cụ </w:t>
      </w:r>
      <w:r w:rsidDel="00000000" w:rsidR="00000000" w:rsidRPr="00000000">
        <w:rPr>
          <w:b w:val="1"/>
          <w:bCs w:val="1"/>
          <w:rtl w:val="0"/>
        </w:rPr>
        <w:t xml:space="preserve">định vị tương đối</w:t>
      </w:r>
      <w:r w:rsidDel="00000000" w:rsidR="00000000" w:rsidRPr="00000000">
        <w:rPr>
          <w:rtl w:val="0"/>
        </w:rPr>
        <w:t xml:space="preserve"> (relative positioning tool), giúp các quốc gia và tổ chức quốc tế xác định vị trí của mình trong phân phối bao trùm số toàn cầu. Việc định vị này đặc biệt hữu ích trong các bối cảnh cần so sánh tiến bộ theo thời gian hoặc theo nhóm quốc gia có đặc điểm tương đồng, thay vì chỉ tập trung vào thứ hạng đơn lẻ trong một năm cụ thể.</w:t>
      </w:r>
    </w:p>
    <w:p w:rsidR="00000000" w:rsidDel="00000000" w:rsidP="00000000" w:rsidRDefault="00000000" w:rsidRPr="00000000" w14:paraId="000008A3">
      <w:pPr>
        <w:spacing w:after="240" w:before="240" w:lineRule="auto"/>
        <w:rPr/>
      </w:pPr>
      <w:r w:rsidDel="00000000" w:rsidR="00000000" w:rsidRPr="00000000">
        <w:rPr>
          <w:rtl w:val="0"/>
        </w:rPr>
        <w:t xml:space="preserve">Thứ hai, cấu trúc ba trụ của DII-Core cho phép chuyển từ câu hỏi “quốc gia đang ở đâu?” sang câu hỏi “quốc gia đang yếu ở chiều cạnh nào?”. Các phân tích phân rã theo trụ ở Chương 4 cho thấy sai lệch thứ hạng với các benchmark thường đi kèm với cấu hình trụ mất cân đối, đặc biệt ở trụ Human Capital trong một số phép so sánh. Trong bối cảnh chính sách, điều này gợi ý rằng các chiến lược thúc đẩy bao trùm số nên được thiết kế theo </w:t>
      </w:r>
      <w:r w:rsidDel="00000000" w:rsidR="00000000" w:rsidRPr="00000000">
        <w:rPr>
          <w:b w:val="1"/>
          <w:bCs w:val="1"/>
          <w:rtl w:val="0"/>
        </w:rPr>
        <w:t xml:space="preserve">hồ sơ trụ</w:t>
      </w:r>
      <w:r w:rsidDel="00000000" w:rsidR="00000000" w:rsidRPr="00000000">
        <w:rPr>
          <w:rtl w:val="0"/>
        </w:rPr>
        <w:t xml:space="preserve">, thay vì dựa trên điểm tổng hợp. Ví dụ, hai quốc gia có mức DII-Core tương đương nhưng cấu hình trụ khác nhau có thể cần các ưu tiên chính sách rất khác nhau.</w:t>
      </w:r>
    </w:p>
    <w:p w:rsidR="00000000" w:rsidDel="00000000" w:rsidP="00000000" w:rsidRDefault="00000000" w:rsidRPr="00000000" w14:paraId="000008A4">
      <w:pPr>
        <w:spacing w:after="240" w:before="240" w:lineRule="auto"/>
        <w:rPr/>
      </w:pPr>
      <w:r w:rsidDel="00000000" w:rsidR="00000000" w:rsidRPr="00000000">
        <w:rPr>
          <w:rtl w:val="0"/>
        </w:rPr>
        <w:t xml:space="preserve">Thứ ba, các phân tích rank-gap cung cấp một công cụ cảnh báo (diagnostic flag) khi một quốc gia được xếp hạng khác biệt đáng kể giữa DII-Core và một benchmark phổ biến. Thay vì xem sự khác biệt này như mâu thuẫn, các nhà hoạch định chính sách có thể sử dụng nó để rà soát lại trọng tâm đo lường và ưu tiên chính sách hiện hành. Theo nghĩa này, DII-Core đóng vai trò như một lớp thông tin bổ trợ, giúp tránh việc ra quyết định dựa trên một chỉ số duy nhất mà không kiểm tra chéo.</w:t>
      </w:r>
    </w:p>
    <w:p w:rsidR="00000000" w:rsidDel="00000000" w:rsidP="00000000" w:rsidRDefault="00000000" w:rsidRPr="00000000" w14:paraId="000008A5">
      <w:pPr>
        <w:spacing w:after="240" w:before="240" w:lineRule="auto"/>
        <w:rPr/>
      </w:pPr>
      <w:r w:rsidDel="00000000" w:rsidR="00000000" w:rsidRPr="00000000">
        <w:rPr>
          <w:rtl w:val="0"/>
        </w:rPr>
        <w:t xml:space="preserve">Cuối cùng, vì DII-Core được xây dựng từ bộ chỉ báo lõi sẵn có trong WDI/WBI, chỉ số này có lợi thế về </w:t>
      </w:r>
      <w:r w:rsidDel="00000000" w:rsidR="00000000" w:rsidRPr="00000000">
        <w:rPr>
          <w:b w:val="1"/>
          <w:bCs w:val="1"/>
          <w:rtl w:val="0"/>
        </w:rPr>
        <w:t xml:space="preserve">tính minh bạch và khả năng tái lập</w:t>
      </w:r>
      <w:r w:rsidDel="00000000" w:rsidR="00000000" w:rsidRPr="00000000">
        <w:rPr>
          <w:rtl w:val="0"/>
        </w:rPr>
        <w:t xml:space="preserve">, cho phép các tổ chức quốc tế, cơ quan nghiên cứu hoặc chính phủ quốc gia điều chỉnh hoặc mở rộng theo nhu cầu phân tích riêng, trong khi vẫn giữ được khả năng so sánh quốc tế cơ bản.</w:t>
      </w:r>
    </w:p>
    <w:p w:rsidR="00000000" w:rsidDel="00000000" w:rsidP="00000000" w:rsidRDefault="00000000" w:rsidRPr="00000000" w14:paraId="000008A6">
      <w:pPr>
        <w:pStyle w:val="Heading2"/>
        <w:keepNext w:val="0"/>
        <w:keepLines w:val="0"/>
        <w:spacing w:after="80" w:before="360" w:line="259" w:lineRule="auto"/>
        <w:ind w:left="0"/>
        <w:rPr>
          <w:sz w:val="34"/>
          <w:szCs w:val="34"/>
        </w:rPr>
      </w:pPr>
      <w:bookmarkStart w:colFirst="0" w:colLast="0" w:name="_kmb1nz17yhg4" w:id="100"/>
      <w:bookmarkEnd w:id="100"/>
      <w:r w:rsidDel="00000000" w:rsidR="00000000" w:rsidRPr="00000000">
        <w:rPr>
          <w:sz w:val="34"/>
          <w:szCs w:val="34"/>
          <w:rtl w:val="0"/>
        </w:rPr>
        <w:t xml:space="preserve">5.2. Giới hạn của nghiên cứu (Limitations)</w:t>
      </w:r>
    </w:p>
    <w:p w:rsidR="00000000" w:rsidDel="00000000" w:rsidP="00000000" w:rsidRDefault="00000000" w:rsidRPr="00000000" w14:paraId="000008A7">
      <w:pPr>
        <w:spacing w:after="240" w:before="240" w:lineRule="auto"/>
        <w:rPr/>
      </w:pPr>
      <w:r w:rsidDel="00000000" w:rsidR="00000000" w:rsidRPr="00000000">
        <w:rPr>
          <w:rtl w:val="0"/>
        </w:rPr>
        <w:t xml:space="preserve">Bên cạnh các đóng góp, nghiên cứu này tồn tại một số giới hạn cần được thừa nhận để đảm bảo diễn giải thận trọng.</w:t>
      </w:r>
    </w:p>
    <w:p w:rsidR="00000000" w:rsidDel="00000000" w:rsidP="00000000" w:rsidRDefault="00000000" w:rsidRPr="00000000" w14:paraId="000008A8">
      <w:pPr>
        <w:spacing w:after="240" w:before="240" w:lineRule="auto"/>
        <w:rPr/>
      </w:pPr>
      <w:r w:rsidDel="00000000" w:rsidR="00000000" w:rsidRPr="00000000">
        <w:rPr>
          <w:rtl w:val="0"/>
        </w:rPr>
        <w:t xml:space="preserve">Thứ nhất, DII-Core ưu tiên bộ chỉ báo lõi có độ bao phủ rộng và sẵn có trong WDI/WBI, do đó phạm vi đo lường tập trung vào các khía cạnh phổ quát của bao trùm số. Cách tiếp cận này giúp tăng khả năng so sánh quốc tế, nhưng đồng thời có thể chưa phản ánh đầy đủ các chiều cạnh thể chế, chất lượng dịch vụ số hoặc môi trường chính sách mà một số benchmark khác nhấn mạnh. Vì vậy, DII-Core không nhằm bao quát toàn bộ khái niệm phát triển số, mà đại diện cho một lát cắt đo lường có chủ đích.</w:t>
      </w:r>
    </w:p>
    <w:p w:rsidR="00000000" w:rsidDel="00000000" w:rsidP="00000000" w:rsidRDefault="00000000" w:rsidRPr="00000000" w14:paraId="000008A9">
      <w:pPr>
        <w:spacing w:after="240" w:before="240" w:lineRule="auto"/>
        <w:rPr/>
      </w:pPr>
      <w:r w:rsidDel="00000000" w:rsidR="00000000" w:rsidRPr="00000000">
        <w:rPr>
          <w:rtl w:val="0"/>
        </w:rPr>
        <w:t xml:space="preserve">Thứ hai, các phân tích benchmark và rank-gap được thực hiện chủ yếu trên lát cắt chéo của các năm dữ liệu benchmark sẵn có (EGDI/NRI 2022, MCI 2021). Do sự không đồng bộ về thời gian và phạm vi dữ liệu giữa các benchmark, các kết quả so sánh cần được hiểu trong bối cảnh dữ liệu tương ứng, và không nên ngoại suy trực tiếp sang các giai đoạn khác.</w:t>
      </w:r>
    </w:p>
    <w:p w:rsidR="00000000" w:rsidDel="00000000" w:rsidP="00000000" w:rsidRDefault="00000000" w:rsidRPr="00000000" w14:paraId="000008AA">
      <w:pPr>
        <w:spacing w:after="240" w:before="240" w:lineRule="auto"/>
        <w:rPr/>
      </w:pPr>
      <w:r w:rsidDel="00000000" w:rsidR="00000000" w:rsidRPr="00000000">
        <w:rPr>
          <w:rtl w:val="0"/>
        </w:rPr>
        <w:t xml:space="preserve">Thứ ba, các phân tích phân rã theo trụ và clustering trong Chương 4 mang tính mô tả và diễn giải. Mặc dù các kết quả cho thấy các mẫu hình có cấu trúc, nghiên cứu không kiểm định quan hệ nhân quả giữa các trụ và mức độ bao trùm số, cũng như không khẳng định rằng cấu hình trụ nhất định sẽ dẫn đến kết quả chính sách cụ thể. Do đó, các diễn giải cơ chế chỉ nên được xem như giả thuyết định hướng.</w:t>
      </w:r>
    </w:p>
    <w:p w:rsidR="00000000" w:rsidDel="00000000" w:rsidP="00000000" w:rsidRDefault="00000000" w:rsidRPr="00000000" w14:paraId="000008AB">
      <w:pPr>
        <w:spacing w:after="240" w:before="240" w:lineRule="auto"/>
        <w:rPr/>
      </w:pPr>
      <w:r w:rsidDel="00000000" w:rsidR="00000000" w:rsidRPr="00000000">
        <w:rPr>
          <w:rtl w:val="0"/>
        </w:rPr>
        <w:t xml:space="preserve">Cuối cùng, mặc dù nghiên cứu đã triển khai một số kiểm toán thống kê theo tinh thần JRC/OECD (bao gồm robustness checks và leave-one-out influence), các phân tích bất định nâng cao hơn như bootstrap confidence intervals cho xếp hạng hoặc kiểm định độ nhạy với các giả định trọng số chưa được triển khai đầy đủ, và có thể là nguồn mở rộng trong các nghiên cứu tiếp theo.</w:t>
      </w:r>
    </w:p>
    <w:p w:rsidR="00000000" w:rsidDel="00000000" w:rsidP="00000000" w:rsidRDefault="00000000" w:rsidRPr="00000000" w14:paraId="000008AC">
      <w:pPr>
        <w:pStyle w:val="Heading2"/>
        <w:keepNext w:val="0"/>
        <w:keepLines w:val="0"/>
        <w:spacing w:after="80" w:before="360" w:line="259" w:lineRule="auto"/>
        <w:ind w:left="0"/>
        <w:rPr>
          <w:sz w:val="34"/>
          <w:szCs w:val="34"/>
        </w:rPr>
      </w:pPr>
      <w:bookmarkStart w:colFirst="0" w:colLast="0" w:name="_tyw6ds2urp4f" w:id="101"/>
      <w:bookmarkEnd w:id="101"/>
      <w:r w:rsidDel="00000000" w:rsidR="00000000" w:rsidRPr="00000000">
        <w:rPr>
          <w:sz w:val="34"/>
          <w:szCs w:val="34"/>
          <w:rtl w:val="0"/>
        </w:rPr>
        <w:t xml:space="preserve">5.3. Hướng nghiên cứu tiếp theo (Future research)</w:t>
      </w:r>
    </w:p>
    <w:p w:rsidR="00000000" w:rsidDel="00000000" w:rsidP="00000000" w:rsidRDefault="00000000" w:rsidRPr="00000000" w14:paraId="000008AD">
      <w:pPr>
        <w:spacing w:after="240" w:before="240" w:lineRule="auto"/>
        <w:rPr/>
      </w:pPr>
      <w:r w:rsidDel="00000000" w:rsidR="00000000" w:rsidRPr="00000000">
        <w:rPr>
          <w:rtl w:val="0"/>
        </w:rPr>
        <w:t xml:space="preserve">Trên cơ sở các kết quả và giới hạn đã nêu, có một số hướng nghiên cứu tiếp theo đáng chú ý.</w:t>
      </w:r>
    </w:p>
    <w:p w:rsidR="00000000" w:rsidDel="00000000" w:rsidP="00000000" w:rsidRDefault="00000000" w:rsidRPr="00000000" w14:paraId="000008AE">
      <w:pPr>
        <w:spacing w:after="240" w:before="240" w:lineRule="auto"/>
        <w:rPr/>
      </w:pPr>
      <w:r w:rsidDel="00000000" w:rsidR="00000000" w:rsidRPr="00000000">
        <w:rPr>
          <w:rtl w:val="0"/>
        </w:rPr>
        <w:t xml:space="preserve">Thứ nhất, bộ chỉ báo của DII-Core có thể được mở rộng theo hướng bổ sung các chiều đo lường mới, chẳng hạn như chất lượng thể chế số, khả năng cung ứng dịch vụ số của khu vực công, hoặc các khía cạnh liên quan đến an toàn và niềm tin số, miễn là vẫn đảm bảo được độ bao phủ và khả năng so sánh quốc tế.</w:t>
      </w:r>
    </w:p>
    <w:p w:rsidR="00000000" w:rsidDel="00000000" w:rsidP="00000000" w:rsidRDefault="00000000" w:rsidRPr="00000000" w14:paraId="000008AF">
      <w:pPr>
        <w:spacing w:after="240" w:before="240" w:lineRule="auto"/>
        <w:rPr/>
      </w:pPr>
      <w:r w:rsidDel="00000000" w:rsidR="00000000" w:rsidRPr="00000000">
        <w:rPr>
          <w:rtl w:val="0"/>
        </w:rPr>
        <w:t xml:space="preserve">Thứ hai, các kiểm toán thống kê nâng cao theo tinh thần JRC/OECD có thể được triển khai sâu hơn, bao gồm bootstrap uncertainty cho điểm số và thứ hạng, phân tích độ bền của kết quả dưới các cấu hình trọng số thay thế, hoặc kiểm tra tính phân rã (decomposability) của chỉ số theo nhóm quốc gia. Những mở rộng này sẽ giúp củng cố thêm độ tin cậy của các kết luận thực nghiệm.</w:t>
      </w:r>
    </w:p>
    <w:p w:rsidR="00000000" w:rsidDel="00000000" w:rsidP="00000000" w:rsidRDefault="00000000" w:rsidRPr="00000000" w14:paraId="000008B0">
      <w:pPr>
        <w:spacing w:after="240" w:before="240" w:lineRule="auto"/>
        <w:rPr/>
      </w:pPr>
      <w:r w:rsidDel="00000000" w:rsidR="00000000" w:rsidRPr="00000000">
        <w:rPr>
          <w:rtl w:val="0"/>
        </w:rPr>
        <w:t xml:space="preserve">Thứ ba, DII-Core có thể được sử dụng làm nền tảng cho các nghiên cứu so sánh theo khu vực hoặc theo nhóm thu nhập, nơi cấu trúc trụ và động lực bao trùm số có thể khác biệt đáng kể. Việc kết hợp DII-Core với dữ liệu vi mô hoặc dữ liệu chính sách cụ thể ở cấp quốc gia cũng có thể mở ra các hướng phân tích sâu hơn về mối liên hệ giữa bao trùm số và các kết quả kinh tế – xã hội khác.</w:t>
      </w:r>
    </w:p>
    <w:p w:rsidR="00000000" w:rsidDel="00000000" w:rsidP="00000000" w:rsidRDefault="00000000" w:rsidRPr="00000000" w14:paraId="000008B1">
      <w:pPr>
        <w:spacing w:after="240" w:before="240" w:lineRule="auto"/>
        <w:rPr/>
      </w:pPr>
      <w:r w:rsidDel="00000000" w:rsidR="00000000" w:rsidRPr="00000000">
        <w:rPr>
          <w:rtl w:val="0"/>
        </w:rPr>
        <w:t xml:space="preserve">Cuối cùng, về mặt phương pháp luận, nghiên cứu này gợi ý một hướng tiếp cận chung cho việc xây dựng và đánh giá chỉ số tổng hợp trong các lĩnh vực phát triển: kết hợp giữa benchmark validation, chẩn đoán sai lệch thứ hạng và phân rã cấu trúc đo lường, thay vì dựa vào một tiêu chí duy nhất. Hướng tiếp cận này có thể được áp dụng và điều chỉnh cho các chỉ số tổng hợp khác ngoài lĩnh vực bao trùm số.</w:t>
      </w:r>
    </w:p>
    <w:p w:rsidR="00000000" w:rsidDel="00000000" w:rsidP="00000000" w:rsidRDefault="00000000" w:rsidRPr="00000000" w14:paraId="000008B2">
      <w:pPr>
        <w:spacing w:after="240" w:before="240" w:lineRule="auto"/>
        <w:rPr/>
      </w:pPr>
      <w:r w:rsidDel="00000000" w:rsidR="00000000" w:rsidRPr="00000000">
        <w:br w:type="page"/>
      </w:r>
      <w:r w:rsidDel="00000000" w:rsidR="00000000" w:rsidRPr="00000000">
        <w:rPr>
          <w:rtl w:val="0"/>
        </w:rPr>
      </w:r>
    </w:p>
    <w:p w:rsidR="00000000" w:rsidDel="00000000" w:rsidP="00000000" w:rsidRDefault="00000000" w:rsidRPr="00000000" w14:paraId="000008B3">
      <w:pPr>
        <w:pStyle w:val="Heading2"/>
        <w:keepNext w:val="0"/>
        <w:keepLines w:val="0"/>
        <w:spacing w:after="80" w:before="360" w:line="259" w:lineRule="auto"/>
        <w:ind w:left="0"/>
        <w:rPr>
          <w:sz w:val="34"/>
          <w:szCs w:val="34"/>
        </w:rPr>
      </w:pPr>
      <w:bookmarkStart w:colFirst="0" w:colLast="0" w:name="_gzrzzgh23xsw" w:id="102"/>
      <w:bookmarkEnd w:id="102"/>
      <w:r w:rsidDel="00000000" w:rsidR="00000000" w:rsidRPr="00000000">
        <w:rPr>
          <w:sz w:val="34"/>
          <w:szCs w:val="34"/>
          <w:rtl w:val="0"/>
        </w:rPr>
        <w:t xml:space="preserve">TÀI LIỆU THAM KHẢO (APA 7th)</w:t>
      </w:r>
    </w:p>
    <w:p w:rsidR="00000000" w:rsidDel="00000000" w:rsidP="00000000" w:rsidRDefault="00000000" w:rsidRPr="00000000" w14:paraId="000008B4">
      <w:pPr>
        <w:spacing w:after="240" w:before="240" w:lineRule="auto"/>
        <w:rPr>
          <w:color w:val="1155cc"/>
          <w:u w:val="single"/>
        </w:rPr>
      </w:pPr>
      <w:r w:rsidDel="00000000" w:rsidR="00000000" w:rsidRPr="00000000">
        <w:rPr>
          <w:rtl w:val="0"/>
        </w:rPr>
        <w:t xml:space="preserve">Bruno, G., Diglio, A., Piccolo, C., &amp; Pipicelli, E. (2023). A reduced composite indicator for digital divide measurement at the regional level: An application to the Digital Economy and Society Index (DESI). </w:t>
      </w:r>
      <w:r w:rsidDel="00000000" w:rsidR="00000000" w:rsidRPr="00000000">
        <w:rPr>
          <w:i w:val="1"/>
          <w:iCs w:val="1"/>
          <w:rtl w:val="0"/>
        </w:rPr>
        <w:t xml:space="preserve">Technological Forecasting and Social Change, 190</w:t>
      </w:r>
      <w:r w:rsidDel="00000000" w:rsidR="00000000" w:rsidRPr="00000000">
        <w:rPr>
          <w:rtl w:val="0"/>
        </w:rPr>
        <w:t xml:space="preserve">, 122461.</w:t>
      </w:r>
      <w:hyperlink r:id="rId42">
        <w:r w:rsidDel="00000000" w:rsidR="00000000" w:rsidRPr="00000000">
          <w:rPr>
            <w:rtl w:val="0"/>
          </w:rPr>
          <w:t xml:space="preserve"> </w:t>
        </w:r>
      </w:hyperlink>
      <w:hyperlink r:id="rId43">
        <w:r w:rsidDel="00000000" w:rsidR="00000000" w:rsidRPr="00000000">
          <w:rPr>
            <w:color w:val="1155cc"/>
            <w:u w:val="single"/>
            <w:rtl w:val="0"/>
          </w:rPr>
          <w:t xml:space="preserve">https://doi.org/10.1016/j.techfore.2023.122461</w:t>
        </w:r>
      </w:hyperlink>
      <w:r w:rsidDel="00000000" w:rsidR="00000000" w:rsidRPr="00000000">
        <w:rPr>
          <w:rtl w:val="0"/>
        </w:rPr>
      </w:r>
    </w:p>
    <w:p w:rsidR="00000000" w:rsidDel="00000000" w:rsidP="00000000" w:rsidRDefault="00000000" w:rsidRPr="00000000" w14:paraId="000008B5">
      <w:pPr>
        <w:spacing w:after="240" w:before="240" w:lineRule="auto"/>
        <w:rPr>
          <w:color w:val="1155cc"/>
          <w:u w:val="single"/>
        </w:rPr>
      </w:pPr>
      <w:r w:rsidDel="00000000" w:rsidR="00000000" w:rsidRPr="00000000">
        <w:rPr>
          <w:rtl w:val="0"/>
        </w:rPr>
        <w:t xml:space="preserve">Cruz-Jesus, F., Oliveira, T., &amp; Bacao, F. (2018). The global digital divide: Evidence and drivers. </w:t>
      </w:r>
      <w:r w:rsidDel="00000000" w:rsidR="00000000" w:rsidRPr="00000000">
        <w:rPr>
          <w:i w:val="1"/>
          <w:iCs w:val="1"/>
          <w:rtl w:val="0"/>
        </w:rPr>
        <w:t xml:space="preserve">Journal of Global Information Management, 26</w:t>
      </w:r>
      <w:r w:rsidDel="00000000" w:rsidR="00000000" w:rsidRPr="00000000">
        <w:rPr>
          <w:rtl w:val="0"/>
        </w:rPr>
        <w:t xml:space="preserve">(2), 1–26.</w:t>
      </w:r>
      <w:hyperlink r:id="rId44">
        <w:r w:rsidDel="00000000" w:rsidR="00000000" w:rsidRPr="00000000">
          <w:rPr>
            <w:rtl w:val="0"/>
          </w:rPr>
          <w:t xml:space="preserve"> </w:t>
        </w:r>
      </w:hyperlink>
      <w:hyperlink r:id="rId45">
        <w:r w:rsidDel="00000000" w:rsidR="00000000" w:rsidRPr="00000000">
          <w:rPr>
            <w:color w:val="1155cc"/>
            <w:u w:val="single"/>
            <w:rtl w:val="0"/>
          </w:rPr>
          <w:t xml:space="preserve">https://doi.org/10.4018/JGIM.2018040101</w:t>
        </w:r>
      </w:hyperlink>
      <w:r w:rsidDel="00000000" w:rsidR="00000000" w:rsidRPr="00000000">
        <w:rPr>
          <w:rtl w:val="0"/>
        </w:rPr>
      </w:r>
    </w:p>
    <w:p w:rsidR="00000000" w:rsidDel="00000000" w:rsidP="00000000" w:rsidRDefault="00000000" w:rsidRPr="00000000" w14:paraId="000008B6">
      <w:pPr>
        <w:spacing w:after="240" w:before="240" w:lineRule="auto"/>
        <w:rPr>
          <w:color w:val="1155cc"/>
          <w:u w:val="single"/>
        </w:rPr>
      </w:pPr>
      <w:r w:rsidDel="00000000" w:rsidR="00000000" w:rsidRPr="00000000">
        <w:rPr>
          <w:rtl w:val="0"/>
        </w:rPr>
        <w:t xml:space="preserve">Greco, S., Ishizaka, A., Tasiou, M., &amp; Torrisi, G. (2019). On the methodological framework of composite indices: A review of the issues of weighting, aggregation, and robustness. </w:t>
      </w:r>
      <w:r w:rsidDel="00000000" w:rsidR="00000000" w:rsidRPr="00000000">
        <w:rPr>
          <w:i w:val="1"/>
          <w:iCs w:val="1"/>
          <w:rtl w:val="0"/>
        </w:rPr>
        <w:t xml:space="preserve">Social Indicators Research, 141</w:t>
      </w:r>
      <w:r w:rsidDel="00000000" w:rsidR="00000000" w:rsidRPr="00000000">
        <w:rPr>
          <w:rtl w:val="0"/>
        </w:rPr>
        <w:t xml:space="preserve">(1).</w:t>
      </w:r>
      <w:hyperlink r:id="rId46">
        <w:r w:rsidDel="00000000" w:rsidR="00000000" w:rsidRPr="00000000">
          <w:rPr>
            <w:rtl w:val="0"/>
          </w:rPr>
          <w:t xml:space="preserve"> </w:t>
        </w:r>
      </w:hyperlink>
      <w:hyperlink r:id="rId47">
        <w:r w:rsidDel="00000000" w:rsidR="00000000" w:rsidRPr="00000000">
          <w:rPr>
            <w:color w:val="1155cc"/>
            <w:u w:val="single"/>
            <w:rtl w:val="0"/>
          </w:rPr>
          <w:t xml:space="preserve">https://doi.org/10.1007/s11205-017-1832-9</w:t>
        </w:r>
      </w:hyperlink>
      <w:r w:rsidDel="00000000" w:rsidR="00000000" w:rsidRPr="00000000">
        <w:rPr>
          <w:rtl w:val="0"/>
        </w:rPr>
      </w:r>
    </w:p>
    <w:p w:rsidR="00000000" w:rsidDel="00000000" w:rsidP="00000000" w:rsidRDefault="00000000" w:rsidRPr="00000000" w14:paraId="000008B7">
      <w:pPr>
        <w:spacing w:after="240" w:before="240" w:lineRule="auto"/>
        <w:rPr>
          <w:color w:val="1155cc"/>
          <w:u w:val="single"/>
        </w:rPr>
      </w:pPr>
      <w:r w:rsidDel="00000000" w:rsidR="00000000" w:rsidRPr="00000000">
        <w:rPr>
          <w:rtl w:val="0"/>
        </w:rPr>
        <w:t xml:space="preserve">Heeks, R. (2022). Digital inequality beyond the digital divide: Conceptualizing adverse digital incorporation in the global South. </w:t>
      </w:r>
      <w:r w:rsidDel="00000000" w:rsidR="00000000" w:rsidRPr="00000000">
        <w:rPr>
          <w:i w:val="1"/>
          <w:iCs w:val="1"/>
          <w:rtl w:val="0"/>
        </w:rPr>
        <w:t xml:space="preserve">Information Technology for Development, 28</w:t>
      </w:r>
      <w:r w:rsidDel="00000000" w:rsidR="00000000" w:rsidRPr="00000000">
        <w:rPr>
          <w:rtl w:val="0"/>
        </w:rPr>
        <w:t xml:space="preserve">(4), 688–704.</w:t>
      </w:r>
      <w:hyperlink r:id="rId48">
        <w:r w:rsidDel="00000000" w:rsidR="00000000" w:rsidRPr="00000000">
          <w:rPr>
            <w:rtl w:val="0"/>
          </w:rPr>
          <w:t xml:space="preserve"> </w:t>
        </w:r>
      </w:hyperlink>
      <w:hyperlink r:id="rId49">
        <w:r w:rsidDel="00000000" w:rsidR="00000000" w:rsidRPr="00000000">
          <w:rPr>
            <w:color w:val="1155cc"/>
            <w:u w:val="single"/>
            <w:rtl w:val="0"/>
          </w:rPr>
          <w:t xml:space="preserve">https://doi.org/10.1080/02681102.2022.2068492</w:t>
        </w:r>
      </w:hyperlink>
      <w:r w:rsidDel="00000000" w:rsidR="00000000" w:rsidRPr="00000000">
        <w:rPr>
          <w:rtl w:val="0"/>
        </w:rPr>
      </w:r>
    </w:p>
    <w:p w:rsidR="00000000" w:rsidDel="00000000" w:rsidP="00000000" w:rsidRDefault="00000000" w:rsidRPr="00000000" w14:paraId="000008B8">
      <w:pPr>
        <w:spacing w:after="240" w:before="240" w:lineRule="auto"/>
        <w:rPr>
          <w:color w:val="1155cc"/>
          <w:u w:val="single"/>
        </w:rPr>
      </w:pPr>
      <w:r w:rsidDel="00000000" w:rsidR="00000000" w:rsidRPr="00000000">
        <w:rPr>
          <w:rtl w:val="0"/>
        </w:rPr>
        <w:t xml:space="preserve">Houngbonon, G. V., &amp; Liang, J. (2021). Broadband Internet and income inequality. </w:t>
      </w:r>
      <w:r w:rsidDel="00000000" w:rsidR="00000000" w:rsidRPr="00000000">
        <w:rPr>
          <w:i w:val="1"/>
          <w:iCs w:val="1"/>
          <w:rtl w:val="0"/>
        </w:rPr>
        <w:t xml:space="preserve">Review of Network Economics, 20</w:t>
      </w:r>
      <w:r w:rsidDel="00000000" w:rsidR="00000000" w:rsidRPr="00000000">
        <w:rPr>
          <w:rtl w:val="0"/>
        </w:rPr>
        <w:t xml:space="preserve">(2), 55–99.</w:t>
      </w:r>
      <w:hyperlink r:id="rId50">
        <w:r w:rsidDel="00000000" w:rsidR="00000000" w:rsidRPr="00000000">
          <w:rPr>
            <w:rtl w:val="0"/>
          </w:rPr>
          <w:t xml:space="preserve"> </w:t>
        </w:r>
      </w:hyperlink>
      <w:hyperlink r:id="rId51">
        <w:r w:rsidDel="00000000" w:rsidR="00000000" w:rsidRPr="00000000">
          <w:rPr>
            <w:color w:val="1155cc"/>
            <w:u w:val="single"/>
            <w:rtl w:val="0"/>
          </w:rPr>
          <w:t xml:space="preserve">https://doi.org/10.1515/rne-2020-0042</w:t>
        </w:r>
      </w:hyperlink>
      <w:r w:rsidDel="00000000" w:rsidR="00000000" w:rsidRPr="00000000">
        <w:rPr>
          <w:rtl w:val="0"/>
        </w:rPr>
      </w:r>
    </w:p>
    <w:p w:rsidR="00000000" w:rsidDel="00000000" w:rsidP="00000000" w:rsidRDefault="00000000" w:rsidRPr="00000000" w14:paraId="000008B9">
      <w:pPr>
        <w:spacing w:after="240" w:before="240" w:lineRule="auto"/>
        <w:rPr>
          <w:color w:val="1155cc"/>
          <w:u w:val="single"/>
        </w:rPr>
      </w:pPr>
      <w:r w:rsidDel="00000000" w:rsidR="00000000" w:rsidRPr="00000000">
        <w:rPr>
          <w:rtl w:val="0"/>
        </w:rPr>
        <w:t xml:space="preserve">Lythreatis, S., Singh, S. K., &amp; El-Kassar, A. (2022). The digital divide: A review and future research agenda. </w:t>
      </w:r>
      <w:r w:rsidDel="00000000" w:rsidR="00000000" w:rsidRPr="00000000">
        <w:rPr>
          <w:i w:val="1"/>
          <w:iCs w:val="1"/>
          <w:rtl w:val="0"/>
        </w:rPr>
        <w:t xml:space="preserve">Technological Forecasting and Social Change, 175</w:t>
      </w:r>
      <w:r w:rsidDel="00000000" w:rsidR="00000000" w:rsidRPr="00000000">
        <w:rPr>
          <w:rtl w:val="0"/>
        </w:rPr>
        <w:t xml:space="preserve">, 121359.</w:t>
      </w:r>
      <w:hyperlink r:id="rId52">
        <w:r w:rsidDel="00000000" w:rsidR="00000000" w:rsidRPr="00000000">
          <w:rPr>
            <w:rtl w:val="0"/>
          </w:rPr>
          <w:t xml:space="preserve"> </w:t>
        </w:r>
      </w:hyperlink>
      <w:hyperlink r:id="rId53">
        <w:r w:rsidDel="00000000" w:rsidR="00000000" w:rsidRPr="00000000">
          <w:rPr>
            <w:color w:val="1155cc"/>
            <w:u w:val="single"/>
            <w:rtl w:val="0"/>
          </w:rPr>
          <w:t xml:space="preserve">https://doi.org/10.1016/j.techfore.2021.121359</w:t>
        </w:r>
      </w:hyperlink>
      <w:r w:rsidDel="00000000" w:rsidR="00000000" w:rsidRPr="00000000">
        <w:rPr>
          <w:rtl w:val="0"/>
        </w:rPr>
      </w:r>
    </w:p>
    <w:p w:rsidR="00000000" w:rsidDel="00000000" w:rsidP="00000000" w:rsidRDefault="00000000" w:rsidRPr="00000000" w14:paraId="000008BA">
      <w:pPr>
        <w:spacing w:after="240" w:before="240" w:lineRule="auto"/>
        <w:rPr/>
      </w:pPr>
      <w:r w:rsidDel="00000000" w:rsidR="00000000" w:rsidRPr="00000000">
        <w:rPr>
          <w:rtl w:val="0"/>
        </w:rPr>
        <w:t xml:space="preserve">Nardo, M., Saisana, M., Saltelli, A., Tarantola, S., Hoffman, A., &amp; Giovannini, E. (2008). </w:t>
      </w:r>
      <w:r w:rsidDel="00000000" w:rsidR="00000000" w:rsidRPr="00000000">
        <w:rPr>
          <w:i w:val="1"/>
          <w:iCs w:val="1"/>
          <w:rtl w:val="0"/>
        </w:rPr>
        <w:t xml:space="preserve">Handbook on constructing composite indicators: Methodology and user guide</w:t>
      </w:r>
      <w:r w:rsidDel="00000000" w:rsidR="00000000" w:rsidRPr="00000000">
        <w:rPr>
          <w:rtl w:val="0"/>
        </w:rPr>
        <w:t xml:space="preserve">. OECD Publishing.</w:t>
      </w:r>
    </w:p>
    <w:p w:rsidR="00000000" w:rsidDel="00000000" w:rsidP="00000000" w:rsidRDefault="00000000" w:rsidRPr="00000000" w14:paraId="000008BB">
      <w:pPr>
        <w:spacing w:after="240" w:before="240" w:lineRule="auto"/>
        <w:rPr>
          <w:color w:val="1155cc"/>
          <w:u w:val="single"/>
        </w:rPr>
      </w:pPr>
      <w:r w:rsidDel="00000000" w:rsidR="00000000" w:rsidRPr="00000000">
        <w:rPr>
          <w:rtl w:val="0"/>
        </w:rPr>
        <w:t xml:space="preserve">Pejić Bach, M., Bertoncel, T., Meško, M., Suša Vugec, D., &amp; Ivančić, L. (2020). Big data usage in European countries: Cluster analysis approach. </w:t>
      </w:r>
      <w:r w:rsidDel="00000000" w:rsidR="00000000" w:rsidRPr="00000000">
        <w:rPr>
          <w:i w:val="1"/>
          <w:iCs w:val="1"/>
          <w:rtl w:val="0"/>
        </w:rPr>
        <w:t xml:space="preserve">Data, 5</w:t>
      </w:r>
      <w:r w:rsidDel="00000000" w:rsidR="00000000" w:rsidRPr="00000000">
        <w:rPr>
          <w:rtl w:val="0"/>
        </w:rPr>
        <w:t xml:space="preserve">(1), 25.</w:t>
      </w:r>
      <w:hyperlink r:id="rId54">
        <w:r w:rsidDel="00000000" w:rsidR="00000000" w:rsidRPr="00000000">
          <w:rPr>
            <w:rtl w:val="0"/>
          </w:rPr>
          <w:t xml:space="preserve"> </w:t>
        </w:r>
      </w:hyperlink>
      <w:hyperlink r:id="rId55">
        <w:r w:rsidDel="00000000" w:rsidR="00000000" w:rsidRPr="00000000">
          <w:rPr>
            <w:color w:val="1155cc"/>
            <w:u w:val="single"/>
            <w:rtl w:val="0"/>
          </w:rPr>
          <w:t xml:space="preserve">https://doi.org/10.3390/data5010025</w:t>
        </w:r>
      </w:hyperlink>
      <w:r w:rsidDel="00000000" w:rsidR="00000000" w:rsidRPr="00000000">
        <w:rPr>
          <w:rtl w:val="0"/>
        </w:rPr>
      </w:r>
    </w:p>
    <w:p w:rsidR="00000000" w:rsidDel="00000000" w:rsidP="00000000" w:rsidRDefault="00000000" w:rsidRPr="00000000" w14:paraId="000008BC">
      <w:pPr>
        <w:spacing w:after="240" w:before="240" w:lineRule="auto"/>
        <w:rPr>
          <w:color w:val="1155cc"/>
          <w:u w:val="single"/>
        </w:rPr>
      </w:pPr>
      <w:r w:rsidDel="00000000" w:rsidR="00000000" w:rsidRPr="00000000">
        <w:rPr>
          <w:rtl w:val="0"/>
        </w:rPr>
        <w:t xml:space="preserve">Saltelli, A. (2007). Composite indicators between analysis and advocacy. </w:t>
      </w:r>
      <w:r w:rsidDel="00000000" w:rsidR="00000000" w:rsidRPr="00000000">
        <w:rPr>
          <w:i w:val="1"/>
          <w:iCs w:val="1"/>
          <w:rtl w:val="0"/>
        </w:rPr>
        <w:t xml:space="preserve">Social Indicators Research, 81</w:t>
      </w:r>
      <w:r w:rsidDel="00000000" w:rsidR="00000000" w:rsidRPr="00000000">
        <w:rPr>
          <w:rtl w:val="0"/>
        </w:rPr>
        <w:t xml:space="preserve">(1), 65–77.</w:t>
      </w:r>
      <w:hyperlink r:id="rId56">
        <w:r w:rsidDel="00000000" w:rsidR="00000000" w:rsidRPr="00000000">
          <w:rPr>
            <w:rtl w:val="0"/>
          </w:rPr>
          <w:t xml:space="preserve"> </w:t>
        </w:r>
      </w:hyperlink>
      <w:hyperlink r:id="rId57">
        <w:r w:rsidDel="00000000" w:rsidR="00000000" w:rsidRPr="00000000">
          <w:rPr>
            <w:color w:val="1155cc"/>
            <w:u w:val="single"/>
            <w:rtl w:val="0"/>
          </w:rPr>
          <w:t xml:space="preserve">https://doi.org/10.1007/s11205-006-0024-9</w:t>
        </w:r>
      </w:hyperlink>
      <w:r w:rsidDel="00000000" w:rsidR="00000000" w:rsidRPr="00000000">
        <w:rPr>
          <w:rtl w:val="0"/>
        </w:rPr>
      </w:r>
    </w:p>
    <w:p w:rsidR="00000000" w:rsidDel="00000000" w:rsidP="00000000" w:rsidRDefault="00000000" w:rsidRPr="00000000" w14:paraId="000008BD">
      <w:pPr>
        <w:spacing w:after="240" w:before="240" w:lineRule="auto"/>
        <w:rPr/>
      </w:pPr>
      <w:r w:rsidDel="00000000" w:rsidR="00000000" w:rsidRPr="00000000">
        <w:rPr>
          <w:rtl w:val="0"/>
        </w:rPr>
        <w:t xml:space="preserve">Sharp, M. (2024). Revisiting the measurement of digital inclusion. </w:t>
      </w:r>
      <w:r w:rsidDel="00000000" w:rsidR="00000000" w:rsidRPr="00000000">
        <w:rPr>
          <w:i w:val="1"/>
          <w:iCs w:val="1"/>
          <w:rtl w:val="0"/>
        </w:rPr>
        <w:t xml:space="preserve">The World Bank Research Observer, 39</w:t>
      </w:r>
      <w:r w:rsidDel="00000000" w:rsidR="00000000" w:rsidRPr="00000000">
        <w:rPr>
          <w:rtl w:val="0"/>
        </w:rPr>
        <w:t xml:space="preserve">(2), 289–318. </w:t>
      </w:r>
      <w:hyperlink r:id="rId58">
        <w:r w:rsidDel="00000000" w:rsidR="00000000" w:rsidRPr="00000000">
          <w:rPr>
            <w:color w:val="1155cc"/>
            <w:u w:val="single"/>
            <w:rtl w:val="0"/>
          </w:rPr>
          <w:t xml:space="preserve">https://doi.org/10.1093/wbro/lkad007</w:t>
        </w:r>
      </w:hyperlink>
      <w:r w:rsidDel="00000000" w:rsidR="00000000" w:rsidRPr="00000000">
        <w:rPr>
          <w:rtl w:val="0"/>
        </w:rPr>
      </w:r>
    </w:p>
    <w:p w:rsidR="00000000" w:rsidDel="00000000" w:rsidP="00000000" w:rsidRDefault="00000000" w:rsidRPr="00000000" w14:paraId="000008BE">
      <w:pPr>
        <w:spacing w:after="240" w:before="240" w:lineRule="auto"/>
        <w:rPr/>
      </w:pPr>
      <w:r w:rsidDel="00000000" w:rsidR="00000000" w:rsidRPr="00000000">
        <w:rPr>
          <w:rtl w:val="0"/>
        </w:rPr>
        <w:t xml:space="preserve">United Nations. (n.d.). E-Government Development Index (EGDI) – Overview &amp; methodology. </w:t>
      </w:r>
      <w:r w:rsidDel="00000000" w:rsidR="00000000" w:rsidRPr="00000000">
        <w:rPr>
          <w:i w:val="1"/>
          <w:iCs w:val="1"/>
          <w:rtl w:val="0"/>
        </w:rPr>
        <w:t xml:space="preserve">UN E-Government Knowledgebase</w:t>
      </w:r>
      <w:r w:rsidDel="00000000" w:rsidR="00000000" w:rsidRPr="00000000">
        <w:rPr>
          <w:rtl w:val="0"/>
        </w:rPr>
        <w:t xml:space="preserve">.</w:t>
      </w:r>
    </w:p>
    <w:p w:rsidR="00000000" w:rsidDel="00000000" w:rsidP="00000000" w:rsidRDefault="00000000" w:rsidRPr="00000000" w14:paraId="000008BF">
      <w:pPr>
        <w:spacing w:after="240" w:before="240" w:lineRule="auto"/>
        <w:rPr>
          <w:color w:val="1155cc"/>
          <w:u w:val="single"/>
        </w:rPr>
      </w:pPr>
      <w:r w:rsidDel="00000000" w:rsidR="00000000" w:rsidRPr="00000000">
        <w:rPr>
          <w:rtl w:val="0"/>
        </w:rPr>
        <w:t xml:space="preserve">Vasilescu, M. D., Serban, A. C., Dimian, G. C., Aceleanu, M. I., &amp; Picatoste, X. (2020). Digital divide, skills and perceptions on digitalisation in the European Union—Towards a smart labour market. </w:t>
      </w:r>
      <w:r w:rsidDel="00000000" w:rsidR="00000000" w:rsidRPr="00000000">
        <w:rPr>
          <w:i w:val="1"/>
          <w:iCs w:val="1"/>
          <w:rtl w:val="0"/>
        </w:rPr>
        <w:t xml:space="preserve">PLOS ONE, 15</w:t>
      </w:r>
      <w:r w:rsidDel="00000000" w:rsidR="00000000" w:rsidRPr="00000000">
        <w:rPr>
          <w:rtl w:val="0"/>
        </w:rPr>
        <w:t xml:space="preserve">(4), e0232032.</w:t>
      </w:r>
      <w:hyperlink r:id="rId59">
        <w:r w:rsidDel="00000000" w:rsidR="00000000" w:rsidRPr="00000000">
          <w:rPr>
            <w:rtl w:val="0"/>
          </w:rPr>
          <w:t xml:space="preserve"> </w:t>
        </w:r>
      </w:hyperlink>
      <w:hyperlink r:id="rId60">
        <w:r w:rsidDel="00000000" w:rsidR="00000000" w:rsidRPr="00000000">
          <w:rPr>
            <w:color w:val="1155cc"/>
            <w:u w:val="single"/>
            <w:rtl w:val="0"/>
          </w:rPr>
          <w:t xml:space="preserve">https://doi.org/10.1371/journal.pone.0232032</w:t>
        </w:r>
      </w:hyperlink>
      <w:r w:rsidDel="00000000" w:rsidR="00000000" w:rsidRPr="00000000">
        <w:rPr>
          <w:rtl w:val="0"/>
        </w:rPr>
      </w:r>
    </w:p>
    <w:p w:rsidR="00000000" w:rsidDel="00000000" w:rsidP="00000000" w:rsidRDefault="00000000" w:rsidRPr="00000000" w14:paraId="000008C0">
      <w:pPr>
        <w:spacing w:after="240" w:before="240" w:lineRule="auto"/>
        <w:rPr/>
      </w:pPr>
      <w:r w:rsidDel="00000000" w:rsidR="00000000" w:rsidRPr="00000000">
        <w:rPr>
          <w:rtl w:val="0"/>
        </w:rPr>
        <w:t xml:space="preserve">Portulans Institute. (2022). </w:t>
      </w:r>
      <w:r w:rsidDel="00000000" w:rsidR="00000000" w:rsidRPr="00000000">
        <w:rPr>
          <w:i w:val="1"/>
          <w:iCs w:val="1"/>
          <w:rtl w:val="0"/>
        </w:rPr>
        <w:t xml:space="preserve">The Network Readiness Index 2022</w:t>
      </w:r>
      <w:r w:rsidDel="00000000" w:rsidR="00000000" w:rsidRPr="00000000">
        <w:rPr>
          <w:rtl w:val="0"/>
        </w:rPr>
        <w:t xml:space="preserve"> (Report).</w:t>
      </w:r>
    </w:p>
    <w:p w:rsidR="00000000" w:rsidDel="00000000" w:rsidP="00000000" w:rsidRDefault="00000000" w:rsidRPr="00000000" w14:paraId="000008C1">
      <w:pPr>
        <w:spacing w:after="240" w:before="240" w:lineRule="auto"/>
        <w:rPr/>
      </w:pPr>
      <w:r w:rsidDel="00000000" w:rsidR="00000000" w:rsidRPr="00000000">
        <w:rPr>
          <w:rtl w:val="0"/>
        </w:rPr>
      </w:r>
    </w:p>
    <w:sectPr>
      <w:headerReference r:id="rId61"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Times New Roman"/>
  <w:font w:name="Arial"/>
  <w:font w:name="Gungsuh"/>
  <w:font w:name="Caudex">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oboto Mon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8C2">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sz w:val="26"/>
        <w:szCs w:val="26"/>
        <w:lang w:val="vi"/>
      </w:rPr>
    </w:rPrDefault>
    <w:pPrDefault>
      <w:pPr>
        <w:spacing w:after="200" w:line="259" w:lineRule="auto"/>
        <w:jc w:val="both"/>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spacing w:after="0" w:lineRule="auto"/>
    </w:pPr>
    <w:rPr>
      <w:rFonts w:ascii="Times New Roman" w:cs="Times New Roman" w:eastAsia="Times New Roman" w:hAnsi="Times New Roman"/>
      <w:b w:val="1"/>
      <w:bCs w:val="1"/>
      <w:sz w:val="26"/>
      <w:szCs w:val="26"/>
    </w:rPr>
  </w:style>
  <w:style w:type="paragraph" w:styleId="Heading2">
    <w:name w:val="heading 2"/>
    <w:basedOn w:val="Normal"/>
    <w:next w:val="Normal"/>
    <w:pPr>
      <w:keepNext w:val="1"/>
      <w:keepLines w:val="1"/>
      <w:spacing w:after="200" w:before="120" w:line="240" w:lineRule="auto"/>
      <w:ind w:left="720"/>
      <w:jc w:val="both"/>
    </w:pPr>
    <w:rPr>
      <w:rFonts w:ascii="Times New Roman" w:cs="Times New Roman" w:eastAsia="Times New Roman" w:hAnsi="Times New Roman"/>
      <w:b w:val="1"/>
      <w:bCs w:val="1"/>
      <w:sz w:val="28"/>
      <w:szCs w:val="28"/>
    </w:rPr>
  </w:style>
  <w:style w:type="paragraph" w:styleId="Heading3">
    <w:name w:val="heading 3"/>
    <w:basedOn w:val="Normal"/>
    <w:next w:val="Normal"/>
    <w:pPr>
      <w:keepNext w:val="1"/>
      <w:widowControl w:val="0"/>
      <w:spacing w:after="200" w:lineRule="auto"/>
      <w:jc w:val="both"/>
    </w:pPr>
    <w:rPr>
      <w:rFonts w:ascii="Times New Roman" w:cs="Times New Roman" w:eastAsia="Times New Roman" w:hAnsi="Times New Roman"/>
      <w:b w:val="1"/>
      <w:bCs w:val="1"/>
      <w:sz w:val="26"/>
      <w:szCs w:val="26"/>
    </w:rPr>
  </w:style>
  <w:style w:type="paragraph" w:styleId="Heading4">
    <w:name w:val="heading 4"/>
    <w:basedOn w:val="Normal"/>
    <w:next w:val="Normal"/>
    <w:pPr>
      <w:keepNext w:val="1"/>
      <w:spacing w:before="240" w:line="240" w:lineRule="auto"/>
      <w:ind w:left="720" w:hanging="360"/>
    </w:pPr>
    <w:rPr>
      <w:b w:val="1"/>
      <w:bCs w:val="1"/>
    </w:rPr>
  </w:style>
  <w:style w:type="paragraph" w:styleId="Heading5">
    <w:name w:val="heading 5"/>
    <w:basedOn w:val="Normal"/>
    <w:next w:val="Normal"/>
    <w:pPr>
      <w:keepNext w:val="1"/>
      <w:spacing w:after="120" w:before="240" w:line="240" w:lineRule="auto"/>
      <w:ind w:left="1008"/>
    </w:pPr>
    <w:rPr>
      <w:b w:val="1"/>
      <w:bCs w:val="1"/>
      <w:i w:val="1"/>
      <w:iCs w:val="1"/>
    </w:rPr>
  </w:style>
  <w:style w:type="paragraph" w:styleId="Heading6">
    <w:name w:val="heading 6"/>
    <w:basedOn w:val="Normal"/>
    <w:next w:val="Normal"/>
    <w:pPr>
      <w:keepNext w:val="1"/>
      <w:spacing w:line="240" w:lineRule="auto"/>
      <w:jc w:val="center"/>
    </w:pPr>
    <w:rPr>
      <w:b w:val="1"/>
      <w:bCs w:val="1"/>
      <w:i w:val="1"/>
      <w:iCs w:val="1"/>
    </w:rPr>
  </w:style>
  <w:style w:type="paragraph" w:styleId="Title">
    <w:name w:val="Title"/>
    <w:basedOn w:val="Normal"/>
    <w:next w:val="Normal"/>
    <w:pPr>
      <w:pageBreakBefore w:val="0"/>
      <w:pBdr>
        <w:top w:space="0" w:sz="0" w:val="nil"/>
        <w:left w:space="0" w:sz="0" w:val="nil"/>
        <w:bottom w:space="0" w:sz="0" w:val="nil"/>
        <w:right w:space="0" w:sz="0" w:val="nil"/>
        <w:between w:space="0" w:sz="0" w:val="nil"/>
      </w:pBdr>
      <w:shd w:fill="auto" w:val="clear"/>
      <w:spacing w:after="60" w:before="240" w:lineRule="auto"/>
      <w:jc w:val="center"/>
    </w:pPr>
    <w:rPr>
      <w:rFonts w:ascii="Arial" w:cs="Arial" w:eastAsia="Arial" w:hAnsi="Arial"/>
      <w:b w:val="1"/>
      <w:bCs w:val="1"/>
      <w:smallCaps w:val="0"/>
      <w:sz w:val="32"/>
      <w:szCs w:val="32"/>
    </w:rPr>
  </w:style>
  <w:style w:type="paragraph" w:styleId="Subtitle">
    <w:name w:val="Subtitle"/>
    <w:basedOn w:val="Normal"/>
    <w:next w:val="Normal"/>
    <w:pPr>
      <w:pageBreakBefore w:val="0"/>
      <w:pBdr>
        <w:top w:space="0" w:sz="0" w:val="nil"/>
        <w:left w:space="0" w:sz="0" w:val="nil"/>
        <w:bottom w:space="0" w:sz="0" w:val="nil"/>
        <w:right w:space="0" w:sz="0" w:val="nil"/>
        <w:between w:space="0" w:sz="0" w:val="nil"/>
      </w:pBdr>
      <w:shd w:fill="auto" w:val="clear"/>
      <w:spacing w:after="60" w:lineRule="auto"/>
      <w:jc w:val="center"/>
    </w:pPr>
    <w:rPr>
      <w:rFonts w:ascii="Arial" w:cs="Arial" w:eastAsia="Arial" w:hAnsi="Arial"/>
      <w:smallCaps w:val="0"/>
    </w:rPr>
  </w:style>
  <w:style w:type="table" w:styleId="Table1">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6">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7">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8">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9">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0">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1">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2">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3">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4">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5">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6">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7">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8">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9">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0">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1">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2">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3">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4">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5">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6">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7">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8">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9">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0">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1">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2">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3">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4">
    <w:basedOn w:val="TableNormal"/>
    <w:tblPr>
      <w:tblStyleRowBandSize w:val="1"/>
      <w:tblStyleColBandSize w:val="1"/>
      <w:tblCellMar/>
    </w:tblPr>
  </w:style>
  <w:style w:type="table" w:styleId="Table35">
    <w:basedOn w:val="TableNormal"/>
    <w:tblPr>
      <w:tblStyleRowBandSize w:val="1"/>
      <w:tblStyleColBandSize w:val="1"/>
      <w:tblCellMar/>
    </w:tblPr>
  </w:style>
  <w:style w:type="table" w:styleId="Table36">
    <w:basedOn w:val="TableNormal"/>
    <w:tblPr>
      <w:tblStyleRowBandSize w:val="1"/>
      <w:tblStyleColBandSize w:val="1"/>
      <w:tblCellMar/>
    </w:tblPr>
  </w:style>
  <w:style w:type="table" w:styleId="Table37">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8">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9">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0">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1">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2">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3">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4">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s>
</file>

<file path=word/_rels/document.xml.rels><?xml version="1.0" encoding="UTF-8" standalone="yes"?><Relationships xmlns="http://schemas.openxmlformats.org/package/2006/relationships"><Relationship Id="rId40" Type="http://schemas.openxmlformats.org/officeDocument/2006/relationships/image" Target="media/image32.png"/><Relationship Id="rId42" Type="http://schemas.openxmlformats.org/officeDocument/2006/relationships/hyperlink" Target="https://doi.org/10.1016/j.techfore.2023.122461" TargetMode="External"/><Relationship Id="rId41" Type="http://schemas.openxmlformats.org/officeDocument/2006/relationships/image" Target="media/image13.png"/><Relationship Id="rId44" Type="http://schemas.openxmlformats.org/officeDocument/2006/relationships/hyperlink" Target="https://doi.org/10.4018/JGIM.2018040101" TargetMode="External"/><Relationship Id="rId43" Type="http://schemas.openxmlformats.org/officeDocument/2006/relationships/hyperlink" Target="https://doi.org/10.1016/j.techfore.2023.122461" TargetMode="External"/><Relationship Id="rId46" Type="http://schemas.openxmlformats.org/officeDocument/2006/relationships/hyperlink" Target="https://doi.org/10.1007/s11205-017-1832-9" TargetMode="External"/><Relationship Id="rId45" Type="http://schemas.openxmlformats.org/officeDocument/2006/relationships/hyperlink" Target="https://doi.org/10.4018/JGIM.2018040101"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0.png"/><Relationship Id="rId48" Type="http://schemas.openxmlformats.org/officeDocument/2006/relationships/hyperlink" Target="https://doi.org/10.1080/02681102.2022.2068492" TargetMode="External"/><Relationship Id="rId47" Type="http://schemas.openxmlformats.org/officeDocument/2006/relationships/hyperlink" Target="https://doi.org/10.1007/s11205-017-1832-9" TargetMode="External"/><Relationship Id="rId49" Type="http://schemas.openxmlformats.org/officeDocument/2006/relationships/hyperlink" Target="https://doi.org/10.1080/02681102.2022.2068492" TargetMode="External"/><Relationship Id="rId5" Type="http://schemas.openxmlformats.org/officeDocument/2006/relationships/styles" Target="styles.xml"/><Relationship Id="rId6" Type="http://schemas.openxmlformats.org/officeDocument/2006/relationships/image" Target="media/image22.png"/><Relationship Id="rId7" Type="http://schemas.openxmlformats.org/officeDocument/2006/relationships/image" Target="media/image27.png"/><Relationship Id="rId8" Type="http://schemas.openxmlformats.org/officeDocument/2006/relationships/image" Target="media/image17.png"/><Relationship Id="rId31" Type="http://schemas.openxmlformats.org/officeDocument/2006/relationships/image" Target="media/image23.png"/><Relationship Id="rId30" Type="http://schemas.openxmlformats.org/officeDocument/2006/relationships/image" Target="media/image2.png"/><Relationship Id="rId33" Type="http://schemas.openxmlformats.org/officeDocument/2006/relationships/image" Target="media/image28.png"/><Relationship Id="rId32" Type="http://schemas.openxmlformats.org/officeDocument/2006/relationships/image" Target="media/image21.png"/><Relationship Id="rId35" Type="http://schemas.openxmlformats.org/officeDocument/2006/relationships/image" Target="media/image8.png"/><Relationship Id="rId34" Type="http://schemas.openxmlformats.org/officeDocument/2006/relationships/image" Target="media/image10.png"/><Relationship Id="rId37" Type="http://schemas.openxmlformats.org/officeDocument/2006/relationships/image" Target="media/image11.png"/><Relationship Id="rId36" Type="http://schemas.openxmlformats.org/officeDocument/2006/relationships/image" Target="media/image12.png"/><Relationship Id="rId39" Type="http://schemas.openxmlformats.org/officeDocument/2006/relationships/image" Target="media/image25.png"/><Relationship Id="rId38" Type="http://schemas.openxmlformats.org/officeDocument/2006/relationships/image" Target="media/image33.png"/><Relationship Id="rId61" Type="http://schemas.openxmlformats.org/officeDocument/2006/relationships/header" Target="header1.xml"/><Relationship Id="rId20" Type="http://schemas.openxmlformats.org/officeDocument/2006/relationships/image" Target="media/image6.png"/><Relationship Id="rId22" Type="http://schemas.openxmlformats.org/officeDocument/2006/relationships/image" Target="media/image30.png"/><Relationship Id="rId21" Type="http://schemas.openxmlformats.org/officeDocument/2006/relationships/image" Target="media/image29.png"/><Relationship Id="rId24" Type="http://schemas.openxmlformats.org/officeDocument/2006/relationships/image" Target="media/image31.png"/><Relationship Id="rId23" Type="http://schemas.openxmlformats.org/officeDocument/2006/relationships/image" Target="media/image36.png"/><Relationship Id="rId60" Type="http://schemas.openxmlformats.org/officeDocument/2006/relationships/hyperlink" Target="https://doi.org/10.1371/journal.pone.0232032" TargetMode="External"/><Relationship Id="rId26" Type="http://schemas.openxmlformats.org/officeDocument/2006/relationships/image" Target="media/image1.png"/><Relationship Id="rId25" Type="http://schemas.openxmlformats.org/officeDocument/2006/relationships/image" Target="media/image34.png"/><Relationship Id="rId28" Type="http://schemas.openxmlformats.org/officeDocument/2006/relationships/image" Target="media/image3.png"/><Relationship Id="rId27" Type="http://schemas.openxmlformats.org/officeDocument/2006/relationships/image" Target="media/image15.png"/><Relationship Id="rId29" Type="http://schemas.openxmlformats.org/officeDocument/2006/relationships/image" Target="media/image9.png"/><Relationship Id="rId51" Type="http://schemas.openxmlformats.org/officeDocument/2006/relationships/hyperlink" Target="https://doi.org/10.1515/rne-2020-0042" TargetMode="External"/><Relationship Id="rId50" Type="http://schemas.openxmlformats.org/officeDocument/2006/relationships/hyperlink" Target="https://doi.org/10.1515/rne-2020-0042" TargetMode="External"/><Relationship Id="rId53" Type="http://schemas.openxmlformats.org/officeDocument/2006/relationships/hyperlink" Target="https://doi.org/10.1016/j.techfore.2021.121359" TargetMode="External"/><Relationship Id="rId52" Type="http://schemas.openxmlformats.org/officeDocument/2006/relationships/hyperlink" Target="https://doi.org/10.1016/j.techfore.2021.121359" TargetMode="External"/><Relationship Id="rId11" Type="http://schemas.openxmlformats.org/officeDocument/2006/relationships/image" Target="media/image24.png"/><Relationship Id="rId55" Type="http://schemas.openxmlformats.org/officeDocument/2006/relationships/hyperlink" Target="https://doi.org/10.3390/data5010025" TargetMode="External"/><Relationship Id="rId10" Type="http://schemas.openxmlformats.org/officeDocument/2006/relationships/image" Target="media/image26.png"/><Relationship Id="rId54" Type="http://schemas.openxmlformats.org/officeDocument/2006/relationships/hyperlink" Target="https://doi.org/10.3390/data5010025" TargetMode="External"/><Relationship Id="rId13" Type="http://schemas.openxmlformats.org/officeDocument/2006/relationships/image" Target="media/image14.png"/><Relationship Id="rId57" Type="http://schemas.openxmlformats.org/officeDocument/2006/relationships/hyperlink" Target="https://doi.org/10.1007/s11205-006-0024-9" TargetMode="External"/><Relationship Id="rId12" Type="http://schemas.openxmlformats.org/officeDocument/2006/relationships/image" Target="media/image16.png"/><Relationship Id="rId56" Type="http://schemas.openxmlformats.org/officeDocument/2006/relationships/hyperlink" Target="https://doi.org/10.1007/s11205-006-0024-9" TargetMode="External"/><Relationship Id="rId15" Type="http://schemas.openxmlformats.org/officeDocument/2006/relationships/image" Target="media/image4.png"/><Relationship Id="rId59" Type="http://schemas.openxmlformats.org/officeDocument/2006/relationships/hyperlink" Target="https://doi.org/10.1371/journal.pone.0232032" TargetMode="External"/><Relationship Id="rId14" Type="http://schemas.openxmlformats.org/officeDocument/2006/relationships/image" Target="media/image19.png"/><Relationship Id="rId58" Type="http://schemas.openxmlformats.org/officeDocument/2006/relationships/hyperlink" Target="https://doi.org/10.1093/wbro/lkad007" TargetMode="External"/><Relationship Id="rId17" Type="http://schemas.openxmlformats.org/officeDocument/2006/relationships/image" Target="media/image5.png"/><Relationship Id="rId16" Type="http://schemas.openxmlformats.org/officeDocument/2006/relationships/image" Target="media/image7.png"/><Relationship Id="rId19" Type="http://schemas.openxmlformats.org/officeDocument/2006/relationships/image" Target="media/image35.png"/><Relationship Id="rId18" Type="http://schemas.openxmlformats.org/officeDocument/2006/relationships/image" Target="media/image18.png"/></Relationships>
</file>

<file path=word/_rels/fontTable.xml.rels><?xml version="1.0" encoding="UTF-8" standalone="yes"?><Relationships xmlns="http://schemas.openxmlformats.org/package/2006/relationships"><Relationship Id="rId1" Type="http://schemas.openxmlformats.org/officeDocument/2006/relationships/font" Target="fonts/Caudex-regular.ttf"/><Relationship Id="rId2" Type="http://schemas.openxmlformats.org/officeDocument/2006/relationships/font" Target="fonts/Caudex-bold.ttf"/><Relationship Id="rId3" Type="http://schemas.openxmlformats.org/officeDocument/2006/relationships/font" Target="fonts/Caudex-italic.ttf"/><Relationship Id="rId4" Type="http://schemas.openxmlformats.org/officeDocument/2006/relationships/font" Target="fonts/Caudex-boldItalic.ttf"/><Relationship Id="rId5" Type="http://schemas.openxmlformats.org/officeDocument/2006/relationships/font" Target="fonts/RobotoMono-regular.ttf"/><Relationship Id="rId6" Type="http://schemas.openxmlformats.org/officeDocument/2006/relationships/font" Target="fonts/RobotoMono-bold.ttf"/><Relationship Id="rId7" Type="http://schemas.openxmlformats.org/officeDocument/2006/relationships/font" Target="fonts/RobotoMono-italic.ttf"/><Relationship Id="rId8" Type="http://schemas.openxmlformats.org/officeDocument/2006/relationships/font" Target="fonts/RobotoMon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